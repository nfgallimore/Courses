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F7F81" w:rsidRPr="00196DD4" w:rsidRDefault="00472023" w:rsidP="00923F14">
      <w:pPr>
        <w:jc w:val="center"/>
        <w:rPr>
          <w:rFonts w:ascii="Arial" w:hAnsi="Arial" w:cs="Arial"/>
          <w:b/>
          <w:color w:val="FF0000"/>
        </w:rPr>
      </w:pPr>
      <w:r w:rsidRPr="00196DD4">
        <w:rPr>
          <w:rFonts w:ascii="Arial" w:hAnsi="Arial" w:cs="Arial"/>
          <w:b/>
          <w:color w:val="FF0000"/>
        </w:rPr>
        <w:t>Geometry Vocabulary</w:t>
      </w:r>
    </w:p>
    <w:p w:rsidR="00923F14" w:rsidRPr="00196DD4" w:rsidRDefault="00923F14">
      <w:pPr>
        <w:rPr>
          <w:rFonts w:ascii="Arial" w:hAnsi="Arial" w:cs="Arial"/>
          <w:color w:val="FF0000"/>
        </w:rPr>
      </w:pPr>
    </w:p>
    <w:p w:rsidR="00AF7F81" w:rsidRPr="00196DD4" w:rsidRDefault="00AF7F81">
      <w:pPr>
        <w:rPr>
          <w:rFonts w:ascii="Arial" w:hAnsi="Arial" w:cs="Arial"/>
          <w:b/>
          <w:color w:val="FF0000"/>
        </w:rPr>
      </w:pPr>
      <w:r w:rsidRPr="00196DD4">
        <w:rPr>
          <w:rFonts w:ascii="Arial" w:hAnsi="Arial" w:cs="Arial"/>
          <w:b/>
          <w:color w:val="FF0000"/>
        </w:rPr>
        <w:t>Lesson 11:</w:t>
      </w:r>
    </w:p>
    <w:p w:rsidR="00616BE4" w:rsidRPr="00196DD4" w:rsidRDefault="00616BE4">
      <w:pPr>
        <w:rPr>
          <w:rFonts w:ascii="Arial" w:hAnsi="Arial" w:cs="Arial"/>
        </w:rPr>
      </w:pPr>
    </w:p>
    <w:p w:rsidR="00616BE4" w:rsidRPr="00196DD4" w:rsidRDefault="00616BE4">
      <w:pPr>
        <w:rPr>
          <w:rFonts w:ascii="Arial" w:hAnsi="Arial" w:cs="Arial"/>
          <w:b/>
        </w:rPr>
      </w:pPr>
      <w:r w:rsidRPr="00196DD4">
        <w:rPr>
          <w:rFonts w:ascii="Arial" w:hAnsi="Arial" w:cs="Arial"/>
          <w:b/>
        </w:rPr>
        <w:t>Acute Triangle</w:t>
      </w:r>
    </w:p>
    <w:p w:rsidR="00616BE4" w:rsidRPr="00196DD4" w:rsidRDefault="00616BE4" w:rsidP="00A02B17">
      <w:pPr>
        <w:spacing w:after="150"/>
        <w:rPr>
          <w:rFonts w:ascii="Arial" w:hAnsi="Arial" w:cs="Arial"/>
        </w:rPr>
      </w:pPr>
      <w:r w:rsidRPr="00196DD4">
        <w:rPr>
          <w:rFonts w:ascii="Arial" w:hAnsi="Arial" w:cs="Arial"/>
        </w:rPr>
        <w:t>Definition</w:t>
      </w:r>
      <w:proofErr w:type="gramStart"/>
      <w:r w:rsidRPr="00196DD4">
        <w:rPr>
          <w:rFonts w:ascii="Arial" w:hAnsi="Arial" w:cs="Arial"/>
        </w:rPr>
        <w:t>:</w:t>
      </w:r>
      <w:proofErr w:type="gramEnd"/>
      <w:r w:rsidR="00A02B17" w:rsidRPr="00196DD4">
        <w:rPr>
          <w:rFonts w:ascii="Arial" w:hAnsi="Arial" w:cs="Arial"/>
        </w:rPr>
        <w:br/>
        <w:t xml:space="preserve">If an angle measures more than 0° but less than 90°, the angle is </w:t>
      </w:r>
      <w:r w:rsidR="00A02B17" w:rsidRPr="00196DD4">
        <w:rPr>
          <w:rStyle w:val="Strong"/>
          <w:rFonts w:ascii="Arial" w:hAnsi="Arial" w:cs="Arial"/>
        </w:rPr>
        <w:t>acute.</w:t>
      </w:r>
    </w:p>
    <w:p w:rsidR="00616BE4" w:rsidRPr="00196DD4" w:rsidRDefault="00616BE4" w:rsidP="00616BE4">
      <w:pPr>
        <w:rPr>
          <w:rFonts w:ascii="Arial" w:hAnsi="Arial" w:cs="Arial"/>
        </w:rPr>
      </w:pPr>
      <w:r w:rsidRPr="00196DD4">
        <w:rPr>
          <w:rFonts w:ascii="Arial" w:hAnsi="Arial" w:cs="Arial"/>
        </w:rPr>
        <w:t>Illustration:</w:t>
      </w:r>
    </w:p>
    <w:p w:rsidR="00A02B17" w:rsidRPr="00196DD4" w:rsidRDefault="00AC4AD1" w:rsidP="00A02B17">
      <w:pPr>
        <w:spacing w:after="150"/>
        <w:rPr>
          <w:rFonts w:ascii="Arial" w:hAnsi="Arial" w:cs="Arial"/>
        </w:rPr>
      </w:pPr>
      <w:r>
        <w:rPr>
          <w:rFonts w:ascii="Arial" w:hAnsi="Arial" w:cs="Arial"/>
          <w:noProof/>
        </w:rPr>
        <w:drawing>
          <wp:inline distT="0" distB="0" distL="0" distR="0">
            <wp:extent cx="180975" cy="190500"/>
            <wp:effectExtent l="0" t="0" r="0" b="0"/>
            <wp:docPr id="1" name="Picture 1" descr="co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en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rsidR="00A02B17" w:rsidRPr="00196DD4">
        <w:rPr>
          <w:rFonts w:ascii="Arial" w:hAnsi="Arial" w:cs="Arial"/>
        </w:rPr>
        <w:t>ABC below is an acute angle.</w:t>
      </w:r>
    </w:p>
    <w:p w:rsidR="00A02B17" w:rsidRPr="00196DD4" w:rsidRDefault="00AC4AD1" w:rsidP="00A02B17">
      <w:pPr>
        <w:spacing w:after="150"/>
        <w:jc w:val="center"/>
        <w:rPr>
          <w:rFonts w:ascii="Arial" w:hAnsi="Arial" w:cs="Arial"/>
        </w:rPr>
      </w:pPr>
      <w:r>
        <w:rPr>
          <w:rFonts w:ascii="Arial" w:hAnsi="Arial" w:cs="Arial"/>
          <w:noProof/>
        </w:rPr>
        <w:drawing>
          <wp:inline distT="0" distB="0" distL="0" distR="0">
            <wp:extent cx="1247775" cy="695325"/>
            <wp:effectExtent l="0" t="0" r="0" b="0"/>
            <wp:docPr id="2" name="Picture 2" descr="= angle A B C is smaller than 9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angle A B C is smaller than 90 degre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47775" cy="695325"/>
                    </a:xfrm>
                    <a:prstGeom prst="rect">
                      <a:avLst/>
                    </a:prstGeom>
                    <a:noFill/>
                    <a:ln>
                      <a:noFill/>
                    </a:ln>
                  </pic:spPr>
                </pic:pic>
              </a:graphicData>
            </a:graphic>
          </wp:inline>
        </w:drawing>
      </w:r>
    </w:p>
    <w:p w:rsidR="00616BE4" w:rsidRPr="00196DD4" w:rsidRDefault="00616BE4" w:rsidP="00616BE4">
      <w:pPr>
        <w:rPr>
          <w:rFonts w:ascii="Arial" w:hAnsi="Arial" w:cs="Arial"/>
        </w:rPr>
      </w:pPr>
      <w:r w:rsidRPr="00196DD4">
        <w:rPr>
          <w:rFonts w:ascii="Arial" w:hAnsi="Arial" w:cs="Arial"/>
        </w:rPr>
        <w:t>Examples:</w:t>
      </w:r>
    </w:p>
    <w:p w:rsidR="003D52E7" w:rsidRPr="00196DD4" w:rsidRDefault="00AC4AD1">
      <w:pPr>
        <w:rPr>
          <w:rFonts w:ascii="Arial" w:hAnsi="Arial" w:cs="Arial"/>
          <w:noProof/>
        </w:rPr>
      </w:pPr>
      <w:r>
        <w:rPr>
          <w:rFonts w:ascii="Arial" w:hAnsi="Arial" w:cs="Arial"/>
          <w:noProof/>
        </w:rPr>
        <w:drawing>
          <wp:inline distT="0" distB="0" distL="0" distR="0">
            <wp:extent cx="1676400" cy="1381125"/>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6400" cy="1381125"/>
                    </a:xfrm>
                    <a:prstGeom prst="rect">
                      <a:avLst/>
                    </a:prstGeom>
                    <a:noFill/>
                    <a:ln>
                      <a:noFill/>
                    </a:ln>
                  </pic:spPr>
                </pic:pic>
              </a:graphicData>
            </a:graphic>
          </wp:inline>
        </w:drawing>
      </w:r>
    </w:p>
    <w:p w:rsidR="003D52E7" w:rsidRPr="00196DD4" w:rsidRDefault="003D52E7">
      <w:pPr>
        <w:rPr>
          <w:rFonts w:ascii="Arial" w:hAnsi="Arial" w:cs="Arial"/>
          <w:noProof/>
        </w:rPr>
      </w:pPr>
    </w:p>
    <w:p w:rsidR="003D52E7" w:rsidRPr="00196DD4" w:rsidRDefault="003D52E7" w:rsidP="003D52E7">
      <w:pPr>
        <w:rPr>
          <w:rFonts w:ascii="Arial" w:hAnsi="Arial" w:cs="Arial"/>
        </w:rPr>
      </w:pPr>
    </w:p>
    <w:p w:rsidR="003D52E7" w:rsidRPr="00196DD4" w:rsidRDefault="00B523F1" w:rsidP="003D52E7">
      <w:pPr>
        <w:rPr>
          <w:rFonts w:ascii="Arial" w:hAnsi="Arial" w:cs="Arial"/>
          <w:b/>
        </w:rPr>
      </w:pPr>
      <w:r w:rsidRPr="00196DD4">
        <w:rPr>
          <w:rFonts w:ascii="Arial" w:hAnsi="Arial" w:cs="Arial"/>
          <w:b/>
        </w:rPr>
        <w:t>Congruent Angles</w:t>
      </w:r>
    </w:p>
    <w:p w:rsidR="00B523F1" w:rsidRPr="00196DD4" w:rsidRDefault="00B523F1" w:rsidP="003D52E7">
      <w:pPr>
        <w:rPr>
          <w:rFonts w:ascii="Arial" w:hAnsi="Arial" w:cs="Arial"/>
        </w:rPr>
      </w:pPr>
    </w:p>
    <w:p w:rsidR="003D52E7" w:rsidRPr="00196DD4" w:rsidRDefault="003D52E7" w:rsidP="003D52E7">
      <w:pPr>
        <w:rPr>
          <w:rFonts w:ascii="Arial" w:hAnsi="Arial" w:cs="Arial"/>
        </w:rPr>
      </w:pPr>
      <w:r w:rsidRPr="00196DD4">
        <w:rPr>
          <w:rFonts w:ascii="Arial" w:hAnsi="Arial" w:cs="Arial"/>
        </w:rPr>
        <w:t>Definition:</w:t>
      </w:r>
      <w:r w:rsidR="00B523F1" w:rsidRPr="00196DD4">
        <w:rPr>
          <w:rFonts w:ascii="Arial" w:hAnsi="Arial" w:cs="Arial"/>
        </w:rPr>
        <w:t xml:space="preserve">  Congruent Angles have the same angle.</w:t>
      </w:r>
    </w:p>
    <w:p w:rsidR="003D52E7" w:rsidRPr="00196DD4" w:rsidRDefault="003D52E7" w:rsidP="003D52E7">
      <w:pPr>
        <w:rPr>
          <w:rFonts w:ascii="Arial" w:hAnsi="Arial" w:cs="Arial"/>
        </w:rPr>
      </w:pPr>
    </w:p>
    <w:p w:rsidR="00B523F1" w:rsidRPr="00196DD4" w:rsidRDefault="003D52E7" w:rsidP="003D52E7">
      <w:pPr>
        <w:rPr>
          <w:rFonts w:ascii="Arial" w:hAnsi="Arial" w:cs="Arial"/>
        </w:rPr>
      </w:pPr>
      <w:r w:rsidRPr="00196DD4">
        <w:rPr>
          <w:rFonts w:ascii="Arial" w:hAnsi="Arial" w:cs="Arial"/>
        </w:rPr>
        <w:t>Illustration:</w:t>
      </w:r>
    </w:p>
    <w:p w:rsidR="003D52E7" w:rsidRPr="00196DD4" w:rsidRDefault="00B523F1" w:rsidP="00AA7FA4">
      <w:pPr>
        <w:ind w:right="-1800"/>
        <w:rPr>
          <w:rFonts w:ascii="Arial" w:hAnsi="Arial" w:cs="Arial"/>
        </w:rPr>
      </w:pPr>
      <w:r w:rsidRPr="00196DD4">
        <w:rPr>
          <w:rFonts w:ascii="Arial" w:hAnsi="Arial" w:cs="Arial"/>
        </w:rPr>
        <w:t xml:space="preserve"> </w:t>
      </w:r>
      <w:r w:rsidR="00AC4AD1">
        <w:rPr>
          <w:rFonts w:ascii="Arial" w:hAnsi="Arial" w:cs="Arial"/>
          <w:noProof/>
        </w:rPr>
        <w:drawing>
          <wp:inline distT="0" distB="0" distL="0" distR="0">
            <wp:extent cx="1714500" cy="800100"/>
            <wp:effectExtent l="0" t="0" r="0" b="0"/>
            <wp:docPr id="6" name="rg_hi" descr="ANd9GcTu3Q_Iw8QIkgLpThULLGLleuX43-uJ8wwxYUyOXSZnNyal0Iq5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ANd9GcTu3Q_Iw8QIkgLpThULLGLleuX43-uJ8wwxYUyOXSZnNyal0Iq5M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14500" cy="800100"/>
                    </a:xfrm>
                    <a:prstGeom prst="rect">
                      <a:avLst/>
                    </a:prstGeom>
                    <a:noFill/>
                    <a:ln>
                      <a:noFill/>
                    </a:ln>
                  </pic:spPr>
                </pic:pic>
              </a:graphicData>
            </a:graphic>
          </wp:inline>
        </w:drawing>
      </w:r>
    </w:p>
    <w:p w:rsidR="003D52E7" w:rsidRPr="00196DD4" w:rsidRDefault="003D52E7" w:rsidP="003D52E7">
      <w:pPr>
        <w:rPr>
          <w:rFonts w:ascii="Arial" w:hAnsi="Arial" w:cs="Arial"/>
        </w:rPr>
      </w:pPr>
    </w:p>
    <w:p w:rsidR="003D52E7" w:rsidRPr="00196DD4" w:rsidRDefault="003D52E7" w:rsidP="003D52E7">
      <w:pPr>
        <w:rPr>
          <w:rFonts w:ascii="Arial" w:hAnsi="Arial" w:cs="Arial"/>
        </w:rPr>
      </w:pPr>
      <w:r w:rsidRPr="00196DD4">
        <w:rPr>
          <w:rFonts w:ascii="Arial" w:hAnsi="Arial" w:cs="Arial"/>
        </w:rPr>
        <w:t>Examples:</w:t>
      </w:r>
      <w:r w:rsidR="00B523F1" w:rsidRPr="00196DD4">
        <w:rPr>
          <w:rFonts w:ascii="Arial" w:hAnsi="Arial" w:cs="Arial"/>
        </w:rPr>
        <w:t xml:space="preserve"> </w:t>
      </w:r>
    </w:p>
    <w:p w:rsidR="00B523F1" w:rsidRPr="00196DD4" w:rsidRDefault="00AC4AD1" w:rsidP="003D52E7">
      <w:pPr>
        <w:rPr>
          <w:rFonts w:ascii="Arial" w:hAnsi="Arial" w:cs="Arial"/>
          <w:lang w:val="en"/>
        </w:rPr>
      </w:pPr>
      <w:r>
        <w:rPr>
          <w:rFonts w:ascii="Arial" w:hAnsi="Arial" w:cs="Arial"/>
          <w:noProof/>
        </w:rPr>
        <w:drawing>
          <wp:inline distT="0" distB="0" distL="0" distR="0">
            <wp:extent cx="1057275" cy="933450"/>
            <wp:effectExtent l="0" t="0" r="0" b="0"/>
            <wp:docPr id="7" name="rg_hi" descr="ANd9GcQVw9MU9GBN8A3D5XwsEiOtOM2MPER0Hxam7mQq65c1oe4kSJm-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ANd9GcQVw9MU9GBN8A3D5XwsEiOtOM2MPER0Hxam7mQq65c1oe4kSJm-H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57275" cy="933450"/>
                    </a:xfrm>
                    <a:prstGeom prst="rect">
                      <a:avLst/>
                    </a:prstGeom>
                    <a:noFill/>
                    <a:ln>
                      <a:noFill/>
                    </a:ln>
                  </pic:spPr>
                </pic:pic>
              </a:graphicData>
            </a:graphic>
          </wp:inline>
        </w:drawing>
      </w:r>
    </w:p>
    <w:p w:rsidR="00B523F1" w:rsidRPr="00196DD4" w:rsidRDefault="00B523F1" w:rsidP="003D52E7">
      <w:pPr>
        <w:rPr>
          <w:rFonts w:ascii="Arial" w:hAnsi="Arial" w:cs="Arial"/>
        </w:rPr>
      </w:pPr>
    </w:p>
    <w:p w:rsidR="003D52E7" w:rsidRPr="00196DD4" w:rsidRDefault="00B523F1" w:rsidP="003D52E7">
      <w:pPr>
        <w:rPr>
          <w:rFonts w:ascii="Arial" w:hAnsi="Arial" w:cs="Arial"/>
          <w:b/>
        </w:rPr>
      </w:pPr>
      <w:r w:rsidRPr="00196DD4">
        <w:rPr>
          <w:rFonts w:ascii="Arial" w:hAnsi="Arial" w:cs="Arial"/>
          <w:b/>
        </w:rPr>
        <w:br w:type="page"/>
      </w:r>
      <w:r w:rsidRPr="00196DD4">
        <w:rPr>
          <w:rFonts w:ascii="Arial" w:hAnsi="Arial" w:cs="Arial"/>
          <w:b/>
        </w:rPr>
        <w:lastRenderedPageBreak/>
        <w:t>Acute Angle</w:t>
      </w:r>
    </w:p>
    <w:p w:rsidR="003D52E7" w:rsidRPr="00196DD4" w:rsidRDefault="003D52E7" w:rsidP="003D52E7">
      <w:pPr>
        <w:rPr>
          <w:rFonts w:ascii="Arial" w:hAnsi="Arial" w:cs="Arial"/>
        </w:rPr>
      </w:pPr>
    </w:p>
    <w:p w:rsidR="003D52E7" w:rsidRPr="00196DD4" w:rsidRDefault="003D52E7" w:rsidP="003D52E7">
      <w:pPr>
        <w:rPr>
          <w:rFonts w:ascii="Arial" w:hAnsi="Arial" w:cs="Arial"/>
        </w:rPr>
      </w:pPr>
      <w:r w:rsidRPr="00196DD4">
        <w:rPr>
          <w:rFonts w:ascii="Arial" w:hAnsi="Arial" w:cs="Arial"/>
        </w:rPr>
        <w:t>Definition:</w:t>
      </w:r>
      <w:r w:rsidR="00B523F1" w:rsidRPr="00196DD4">
        <w:rPr>
          <w:rFonts w:ascii="Arial" w:hAnsi="Arial" w:cs="Arial"/>
        </w:rPr>
        <w:t xml:space="preserve"> An angle that is less than 90 degrees.</w:t>
      </w:r>
    </w:p>
    <w:p w:rsidR="003D52E7" w:rsidRPr="00196DD4" w:rsidRDefault="003D52E7" w:rsidP="003D52E7">
      <w:pPr>
        <w:rPr>
          <w:rFonts w:ascii="Arial" w:hAnsi="Arial" w:cs="Arial"/>
        </w:rPr>
      </w:pPr>
    </w:p>
    <w:p w:rsidR="003D52E7" w:rsidRPr="00196DD4" w:rsidRDefault="003D52E7" w:rsidP="003D52E7">
      <w:pPr>
        <w:rPr>
          <w:rFonts w:ascii="Arial" w:hAnsi="Arial" w:cs="Arial"/>
        </w:rPr>
      </w:pPr>
      <w:r w:rsidRPr="00196DD4">
        <w:rPr>
          <w:rFonts w:ascii="Arial" w:hAnsi="Arial" w:cs="Arial"/>
        </w:rPr>
        <w:t>Illustration:</w:t>
      </w:r>
    </w:p>
    <w:p w:rsidR="00B523F1" w:rsidRPr="00196DD4" w:rsidRDefault="00AC4AD1" w:rsidP="003D52E7">
      <w:pPr>
        <w:rPr>
          <w:rFonts w:ascii="Arial" w:hAnsi="Arial" w:cs="Arial"/>
        </w:rPr>
      </w:pPr>
      <w:r>
        <w:rPr>
          <w:rFonts w:ascii="Arial" w:hAnsi="Arial" w:cs="Arial"/>
          <w:noProof/>
        </w:rPr>
        <w:drawing>
          <wp:inline distT="0" distB="0" distL="0" distR="0">
            <wp:extent cx="962025" cy="581025"/>
            <wp:effectExtent l="0" t="0" r="0" b="0"/>
            <wp:docPr id="8" name="Picture 8" descr="imagesCA77E6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sCA77E68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62025" cy="581025"/>
                    </a:xfrm>
                    <a:prstGeom prst="rect">
                      <a:avLst/>
                    </a:prstGeom>
                    <a:noFill/>
                    <a:ln>
                      <a:noFill/>
                    </a:ln>
                  </pic:spPr>
                </pic:pic>
              </a:graphicData>
            </a:graphic>
          </wp:inline>
        </w:drawing>
      </w:r>
    </w:p>
    <w:p w:rsidR="003D52E7" w:rsidRPr="00196DD4" w:rsidRDefault="003D52E7" w:rsidP="003D52E7">
      <w:pPr>
        <w:rPr>
          <w:rFonts w:ascii="Arial" w:hAnsi="Arial" w:cs="Arial"/>
        </w:rPr>
      </w:pPr>
    </w:p>
    <w:p w:rsidR="003D52E7" w:rsidRPr="00196DD4" w:rsidRDefault="003D52E7" w:rsidP="003D52E7">
      <w:pPr>
        <w:rPr>
          <w:rFonts w:ascii="Arial" w:hAnsi="Arial" w:cs="Arial"/>
        </w:rPr>
      </w:pPr>
      <w:r w:rsidRPr="00196DD4">
        <w:rPr>
          <w:rFonts w:ascii="Arial" w:hAnsi="Arial" w:cs="Arial"/>
        </w:rPr>
        <w:t>Examples:</w:t>
      </w:r>
    </w:p>
    <w:p w:rsidR="003D52E7" w:rsidRPr="00196DD4" w:rsidRDefault="003D52E7" w:rsidP="003D52E7">
      <w:pPr>
        <w:rPr>
          <w:rFonts w:ascii="Arial" w:hAnsi="Arial" w:cs="Arial"/>
        </w:rPr>
      </w:pPr>
    </w:p>
    <w:p w:rsidR="003D52E7" w:rsidRPr="00196DD4" w:rsidRDefault="00AC4AD1" w:rsidP="003D52E7">
      <w:pPr>
        <w:rPr>
          <w:rFonts w:ascii="Arial" w:hAnsi="Arial" w:cs="Arial"/>
        </w:rPr>
      </w:pPr>
      <w:r>
        <w:rPr>
          <w:rFonts w:ascii="Arial" w:hAnsi="Arial" w:cs="Arial"/>
          <w:noProof/>
        </w:rPr>
        <w:drawing>
          <wp:inline distT="0" distB="0" distL="0" distR="0">
            <wp:extent cx="857250" cy="666750"/>
            <wp:effectExtent l="0" t="0" r="0" b="0"/>
            <wp:docPr id="9" name="Picture 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ntitl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57250" cy="666750"/>
                    </a:xfrm>
                    <a:prstGeom prst="rect">
                      <a:avLst/>
                    </a:prstGeom>
                    <a:noFill/>
                    <a:ln>
                      <a:noFill/>
                    </a:ln>
                  </pic:spPr>
                </pic:pic>
              </a:graphicData>
            </a:graphic>
          </wp:inline>
        </w:drawing>
      </w:r>
    </w:p>
    <w:p w:rsidR="003D52E7" w:rsidRPr="00196DD4" w:rsidRDefault="003D52E7" w:rsidP="003D52E7">
      <w:pPr>
        <w:rPr>
          <w:rFonts w:ascii="Arial" w:hAnsi="Arial" w:cs="Arial"/>
        </w:rPr>
      </w:pPr>
    </w:p>
    <w:p w:rsidR="00B523F1" w:rsidRPr="00196DD4" w:rsidRDefault="00B523F1" w:rsidP="003D52E7">
      <w:pPr>
        <w:rPr>
          <w:rFonts w:ascii="Arial" w:hAnsi="Arial" w:cs="Arial"/>
        </w:rPr>
      </w:pPr>
    </w:p>
    <w:p w:rsidR="00B523F1" w:rsidRPr="00196DD4" w:rsidRDefault="00B523F1" w:rsidP="003D52E7">
      <w:pPr>
        <w:rPr>
          <w:rFonts w:ascii="Arial" w:hAnsi="Arial" w:cs="Arial"/>
          <w:b/>
        </w:rPr>
      </w:pPr>
      <w:r w:rsidRPr="00196DD4">
        <w:rPr>
          <w:rFonts w:ascii="Arial" w:hAnsi="Arial" w:cs="Arial"/>
          <w:b/>
        </w:rPr>
        <w:t>Right Angle</w:t>
      </w:r>
    </w:p>
    <w:p w:rsidR="003D52E7" w:rsidRPr="00196DD4" w:rsidRDefault="003D52E7" w:rsidP="003D52E7">
      <w:pPr>
        <w:rPr>
          <w:rFonts w:ascii="Arial" w:hAnsi="Arial" w:cs="Arial"/>
        </w:rPr>
      </w:pPr>
      <w:r w:rsidRPr="00196DD4">
        <w:rPr>
          <w:rFonts w:ascii="Arial" w:hAnsi="Arial" w:cs="Arial"/>
        </w:rPr>
        <w:t>Definition:</w:t>
      </w:r>
      <w:r w:rsidR="00B523F1" w:rsidRPr="00196DD4">
        <w:rPr>
          <w:rFonts w:ascii="Arial" w:hAnsi="Arial" w:cs="Arial"/>
        </w:rPr>
        <w:t xml:space="preserve"> A right angle is exactly 90 degrees.</w:t>
      </w:r>
    </w:p>
    <w:p w:rsidR="00752C7C" w:rsidRPr="00196DD4" w:rsidRDefault="00752C7C" w:rsidP="003D52E7">
      <w:pPr>
        <w:rPr>
          <w:rFonts w:ascii="Arial" w:hAnsi="Arial" w:cs="Arial"/>
        </w:rPr>
      </w:pPr>
    </w:p>
    <w:p w:rsidR="003D52E7" w:rsidRPr="00196DD4" w:rsidRDefault="003D52E7" w:rsidP="003D52E7">
      <w:pPr>
        <w:rPr>
          <w:rFonts w:ascii="Arial" w:hAnsi="Arial" w:cs="Arial"/>
        </w:rPr>
      </w:pPr>
      <w:r w:rsidRPr="00196DD4">
        <w:rPr>
          <w:rFonts w:ascii="Arial" w:hAnsi="Arial" w:cs="Arial"/>
        </w:rPr>
        <w:t>Illustration:</w:t>
      </w:r>
      <w:r w:rsidR="00B523F1" w:rsidRPr="00196DD4">
        <w:rPr>
          <w:rFonts w:ascii="Arial" w:hAnsi="Arial" w:cs="Arial"/>
        </w:rPr>
        <w:t xml:space="preserve"> </w:t>
      </w:r>
    </w:p>
    <w:p w:rsidR="003D52E7" w:rsidRPr="00196DD4" w:rsidRDefault="00AC4AD1" w:rsidP="003D52E7">
      <w:pPr>
        <w:rPr>
          <w:rFonts w:ascii="Arial" w:hAnsi="Arial" w:cs="Arial"/>
          <w:lang w:val="en"/>
        </w:rPr>
      </w:pPr>
      <w:r>
        <w:rPr>
          <w:rFonts w:ascii="Arial" w:hAnsi="Arial" w:cs="Arial"/>
          <w:noProof/>
        </w:rPr>
        <w:drawing>
          <wp:inline distT="0" distB="0" distL="0" distR="0">
            <wp:extent cx="742950" cy="742950"/>
            <wp:effectExtent l="0" t="0" r="0" b="0"/>
            <wp:docPr id="10" name="rg_hi" descr="ANd9GcRBiX_8nVr0cQEYmKyewmjtNEEw1Zpm8ycVIaxkJJyTAL5NZg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ANd9GcRBiX_8nVr0cQEYmKyewmjtNEEw1Zpm8ycVIaxkJJyTAL5NZgL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rsidR="00752C7C" w:rsidRPr="00196DD4" w:rsidRDefault="00752C7C" w:rsidP="003D52E7">
      <w:pPr>
        <w:rPr>
          <w:rFonts w:ascii="Arial" w:hAnsi="Arial" w:cs="Arial"/>
        </w:rPr>
      </w:pPr>
    </w:p>
    <w:p w:rsidR="003D52E7" w:rsidRPr="00196DD4" w:rsidRDefault="003D52E7" w:rsidP="003D52E7">
      <w:pPr>
        <w:rPr>
          <w:rFonts w:ascii="Arial" w:hAnsi="Arial" w:cs="Arial"/>
        </w:rPr>
      </w:pPr>
      <w:r w:rsidRPr="00196DD4">
        <w:rPr>
          <w:rFonts w:ascii="Arial" w:hAnsi="Arial" w:cs="Arial"/>
        </w:rPr>
        <w:t>Examples:</w:t>
      </w:r>
    </w:p>
    <w:p w:rsidR="003D52E7" w:rsidRPr="00196DD4" w:rsidRDefault="003D52E7" w:rsidP="003D52E7">
      <w:pPr>
        <w:rPr>
          <w:rFonts w:ascii="Arial" w:hAnsi="Arial" w:cs="Arial"/>
        </w:rPr>
      </w:pPr>
    </w:p>
    <w:p w:rsidR="00B523F1" w:rsidRPr="00196DD4" w:rsidRDefault="00AC4AD1">
      <w:pPr>
        <w:rPr>
          <w:rFonts w:ascii="Arial" w:hAnsi="Arial" w:cs="Arial"/>
          <w:lang w:val="en"/>
        </w:rPr>
      </w:pPr>
      <w:r>
        <w:rPr>
          <w:rFonts w:ascii="Arial" w:hAnsi="Arial" w:cs="Arial"/>
          <w:noProof/>
        </w:rPr>
        <w:drawing>
          <wp:inline distT="0" distB="0" distL="0" distR="0">
            <wp:extent cx="923925" cy="819150"/>
            <wp:effectExtent l="0" t="0" r="0" b="0"/>
            <wp:docPr id="11" name="rg_hi" descr="ANd9GcTWsVg85AcRrQIN99CDQvQIHgo3Yk4p-DuJx-gaP5RAAQ97to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ANd9GcTWsVg85AcRrQIN99CDQvQIHgo3Yk4p-DuJx-gaP5RAAQ97to3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23925" cy="819150"/>
                    </a:xfrm>
                    <a:prstGeom prst="rect">
                      <a:avLst/>
                    </a:prstGeom>
                    <a:noFill/>
                    <a:ln>
                      <a:noFill/>
                    </a:ln>
                  </pic:spPr>
                </pic:pic>
              </a:graphicData>
            </a:graphic>
          </wp:inline>
        </w:drawing>
      </w:r>
    </w:p>
    <w:p w:rsidR="00752C7C" w:rsidRPr="00196DD4" w:rsidRDefault="00752C7C">
      <w:pPr>
        <w:rPr>
          <w:rFonts w:ascii="Arial" w:hAnsi="Arial" w:cs="Arial"/>
          <w:lang w:val="en"/>
        </w:rPr>
      </w:pPr>
    </w:p>
    <w:p w:rsidR="00B523F1" w:rsidRPr="00196DD4" w:rsidRDefault="00B523F1">
      <w:pPr>
        <w:rPr>
          <w:rFonts w:ascii="Arial" w:hAnsi="Arial" w:cs="Arial"/>
        </w:rPr>
      </w:pPr>
      <w:r w:rsidRPr="00196DD4">
        <w:rPr>
          <w:rFonts w:ascii="Arial" w:hAnsi="Arial" w:cs="Arial"/>
          <w:b/>
        </w:rPr>
        <w:t>Obtuse Angle</w:t>
      </w:r>
    </w:p>
    <w:p w:rsidR="00752C7C" w:rsidRPr="00196DD4" w:rsidRDefault="00B523F1">
      <w:pPr>
        <w:rPr>
          <w:rFonts w:ascii="Arial" w:hAnsi="Arial" w:cs="Arial"/>
        </w:rPr>
      </w:pPr>
      <w:r w:rsidRPr="00196DD4">
        <w:rPr>
          <w:rFonts w:ascii="Arial" w:hAnsi="Arial" w:cs="Arial"/>
        </w:rPr>
        <w:t xml:space="preserve">Definition: </w:t>
      </w:r>
      <w:r w:rsidR="00752C7C" w:rsidRPr="00196DD4">
        <w:rPr>
          <w:rFonts w:ascii="Arial" w:hAnsi="Arial" w:cs="Arial"/>
        </w:rPr>
        <w:t xml:space="preserve"> An angle larger than 90 degrees, but less than 180.</w:t>
      </w:r>
    </w:p>
    <w:p w:rsidR="00752C7C" w:rsidRPr="00196DD4" w:rsidRDefault="00752C7C">
      <w:pPr>
        <w:rPr>
          <w:rFonts w:ascii="Arial" w:hAnsi="Arial" w:cs="Arial"/>
        </w:rPr>
      </w:pPr>
    </w:p>
    <w:p w:rsidR="00752C7C" w:rsidRPr="00196DD4" w:rsidRDefault="00752C7C">
      <w:pPr>
        <w:rPr>
          <w:rFonts w:ascii="Arial" w:hAnsi="Arial" w:cs="Arial"/>
        </w:rPr>
      </w:pPr>
      <w:r w:rsidRPr="00196DD4">
        <w:rPr>
          <w:rFonts w:ascii="Arial" w:hAnsi="Arial" w:cs="Arial"/>
        </w:rPr>
        <w:t>Illustration:</w:t>
      </w:r>
    </w:p>
    <w:p w:rsidR="00752C7C" w:rsidRPr="00196DD4" w:rsidRDefault="00AC4AD1">
      <w:pPr>
        <w:rPr>
          <w:rFonts w:ascii="Arial" w:hAnsi="Arial" w:cs="Arial"/>
        </w:rPr>
      </w:pPr>
      <w:r>
        <w:rPr>
          <w:rFonts w:ascii="Arial" w:hAnsi="Arial" w:cs="Arial"/>
          <w:noProof/>
        </w:rPr>
        <w:drawing>
          <wp:inline distT="0" distB="0" distL="0" distR="0">
            <wp:extent cx="1162050" cy="923925"/>
            <wp:effectExtent l="0" t="0" r="0" b="0"/>
            <wp:docPr id="12" name="Picture 12" descr="obt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btus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62050" cy="923925"/>
                    </a:xfrm>
                    <a:prstGeom prst="rect">
                      <a:avLst/>
                    </a:prstGeom>
                    <a:noFill/>
                    <a:ln>
                      <a:noFill/>
                    </a:ln>
                  </pic:spPr>
                </pic:pic>
              </a:graphicData>
            </a:graphic>
          </wp:inline>
        </w:drawing>
      </w:r>
    </w:p>
    <w:p w:rsidR="00752C7C" w:rsidRPr="00196DD4" w:rsidRDefault="00752C7C">
      <w:pPr>
        <w:rPr>
          <w:rFonts w:ascii="Arial" w:hAnsi="Arial" w:cs="Arial"/>
        </w:rPr>
      </w:pPr>
    </w:p>
    <w:p w:rsidR="00752C7C" w:rsidRPr="00196DD4" w:rsidRDefault="00752C7C">
      <w:pPr>
        <w:rPr>
          <w:rFonts w:ascii="Arial" w:hAnsi="Arial" w:cs="Arial"/>
        </w:rPr>
      </w:pPr>
    </w:p>
    <w:p w:rsidR="00752C7C" w:rsidRPr="00196DD4" w:rsidRDefault="00752C7C">
      <w:pPr>
        <w:rPr>
          <w:rFonts w:ascii="Arial" w:hAnsi="Arial" w:cs="Arial"/>
        </w:rPr>
      </w:pPr>
    </w:p>
    <w:p w:rsidR="00752C7C" w:rsidRPr="00196DD4" w:rsidRDefault="00752C7C">
      <w:pPr>
        <w:rPr>
          <w:rFonts w:ascii="Arial" w:hAnsi="Arial" w:cs="Arial"/>
        </w:rPr>
      </w:pPr>
      <w:r w:rsidRPr="00196DD4">
        <w:rPr>
          <w:rFonts w:ascii="Arial" w:hAnsi="Arial" w:cs="Arial"/>
        </w:rPr>
        <w:lastRenderedPageBreak/>
        <w:t>Examples:</w:t>
      </w:r>
    </w:p>
    <w:p w:rsidR="00752C7C" w:rsidRPr="00196DD4" w:rsidRDefault="00752C7C">
      <w:pPr>
        <w:rPr>
          <w:rFonts w:ascii="Arial" w:hAnsi="Arial" w:cs="Arial"/>
        </w:rPr>
      </w:pPr>
    </w:p>
    <w:p w:rsidR="00752C7C" w:rsidRPr="00196DD4" w:rsidRDefault="00AC4AD1">
      <w:pPr>
        <w:rPr>
          <w:rFonts w:ascii="Arial" w:hAnsi="Arial" w:cs="Arial"/>
        </w:rPr>
      </w:pPr>
      <w:r>
        <w:rPr>
          <w:rFonts w:ascii="Arial" w:hAnsi="Arial" w:cs="Arial"/>
          <w:noProof/>
        </w:rPr>
        <w:drawing>
          <wp:inline distT="0" distB="0" distL="0" distR="0">
            <wp:extent cx="962025" cy="676275"/>
            <wp:effectExtent l="0" t="0" r="0" b="0"/>
            <wp:docPr id="13" name="Picture 13" descr="s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d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62025" cy="676275"/>
                    </a:xfrm>
                    <a:prstGeom prst="rect">
                      <a:avLst/>
                    </a:prstGeom>
                    <a:noFill/>
                    <a:ln>
                      <a:noFill/>
                    </a:ln>
                  </pic:spPr>
                </pic:pic>
              </a:graphicData>
            </a:graphic>
          </wp:inline>
        </w:drawing>
      </w:r>
    </w:p>
    <w:p w:rsidR="00752C7C" w:rsidRPr="00196DD4" w:rsidRDefault="00752C7C">
      <w:pPr>
        <w:rPr>
          <w:rFonts w:ascii="Arial" w:hAnsi="Arial" w:cs="Arial"/>
        </w:rPr>
      </w:pPr>
    </w:p>
    <w:p w:rsidR="00752C7C" w:rsidRPr="00196DD4" w:rsidRDefault="00752C7C">
      <w:pPr>
        <w:rPr>
          <w:rFonts w:ascii="Arial" w:hAnsi="Arial" w:cs="Arial"/>
        </w:rPr>
      </w:pPr>
      <w:r w:rsidRPr="00196DD4">
        <w:rPr>
          <w:rFonts w:ascii="Arial" w:hAnsi="Arial" w:cs="Arial"/>
          <w:b/>
        </w:rPr>
        <w:t>Straight Angle</w:t>
      </w:r>
    </w:p>
    <w:p w:rsidR="00752C7C" w:rsidRPr="00196DD4" w:rsidRDefault="00752C7C">
      <w:pPr>
        <w:rPr>
          <w:rFonts w:ascii="Arial" w:hAnsi="Arial" w:cs="Arial"/>
        </w:rPr>
      </w:pPr>
      <w:r w:rsidRPr="00196DD4">
        <w:rPr>
          <w:rFonts w:ascii="Arial" w:hAnsi="Arial" w:cs="Arial"/>
        </w:rPr>
        <w:t>Definition: A straight angle is 180 degrees.</w:t>
      </w:r>
    </w:p>
    <w:p w:rsidR="00752C7C" w:rsidRPr="00196DD4" w:rsidRDefault="00752C7C">
      <w:pPr>
        <w:rPr>
          <w:rFonts w:ascii="Arial" w:hAnsi="Arial" w:cs="Arial"/>
        </w:rPr>
      </w:pPr>
    </w:p>
    <w:p w:rsidR="00752C7C" w:rsidRPr="00196DD4" w:rsidRDefault="00752C7C">
      <w:pPr>
        <w:rPr>
          <w:rFonts w:ascii="Arial" w:hAnsi="Arial" w:cs="Arial"/>
        </w:rPr>
      </w:pPr>
      <w:r w:rsidRPr="00196DD4">
        <w:rPr>
          <w:rFonts w:ascii="Arial" w:hAnsi="Arial" w:cs="Arial"/>
        </w:rPr>
        <w:t>Illustration:</w:t>
      </w:r>
    </w:p>
    <w:p w:rsidR="00752C7C" w:rsidRPr="00196DD4" w:rsidRDefault="00AC4AD1">
      <w:pPr>
        <w:rPr>
          <w:rFonts w:ascii="Arial" w:hAnsi="Arial" w:cs="Arial"/>
        </w:rPr>
      </w:pPr>
      <w:r>
        <w:rPr>
          <w:rFonts w:ascii="Arial" w:hAnsi="Arial" w:cs="Arial"/>
          <w:noProof/>
        </w:rPr>
        <w:drawing>
          <wp:inline distT="0" distB="0" distL="0" distR="0">
            <wp:extent cx="1447800" cy="695325"/>
            <wp:effectExtent l="0" t="0" r="0" b="0"/>
            <wp:docPr id="14" name="Picture 14" descr="dsfas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fas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47800" cy="695325"/>
                    </a:xfrm>
                    <a:prstGeom prst="rect">
                      <a:avLst/>
                    </a:prstGeom>
                    <a:noFill/>
                    <a:ln>
                      <a:noFill/>
                    </a:ln>
                  </pic:spPr>
                </pic:pic>
              </a:graphicData>
            </a:graphic>
          </wp:inline>
        </w:drawing>
      </w:r>
    </w:p>
    <w:p w:rsidR="00752C7C" w:rsidRPr="00196DD4" w:rsidRDefault="00752C7C">
      <w:pPr>
        <w:rPr>
          <w:rFonts w:ascii="Arial" w:hAnsi="Arial" w:cs="Arial"/>
        </w:rPr>
      </w:pPr>
      <w:r w:rsidRPr="00196DD4">
        <w:rPr>
          <w:rFonts w:ascii="Arial" w:hAnsi="Arial" w:cs="Arial"/>
        </w:rPr>
        <w:t xml:space="preserve">Examples: </w:t>
      </w:r>
    </w:p>
    <w:p w:rsidR="00752C7C" w:rsidRPr="00196DD4" w:rsidRDefault="00AC4AD1">
      <w:pPr>
        <w:rPr>
          <w:rFonts w:ascii="Arial" w:hAnsi="Arial" w:cs="Arial"/>
        </w:rPr>
      </w:pPr>
      <w:r>
        <w:rPr>
          <w:rFonts w:ascii="Arial" w:hAnsi="Arial" w:cs="Arial"/>
          <w:noProof/>
        </w:rPr>
        <w:drawing>
          <wp:inline distT="0" distB="0" distL="0" distR="0">
            <wp:extent cx="1162050" cy="800100"/>
            <wp:effectExtent l="0" t="0" r="0" b="0"/>
            <wp:docPr id="15" name="Picture 15" descr="rewr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wrwe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62050" cy="800100"/>
                    </a:xfrm>
                    <a:prstGeom prst="rect">
                      <a:avLst/>
                    </a:prstGeom>
                    <a:noFill/>
                    <a:ln>
                      <a:noFill/>
                    </a:ln>
                  </pic:spPr>
                </pic:pic>
              </a:graphicData>
            </a:graphic>
          </wp:inline>
        </w:drawing>
      </w:r>
    </w:p>
    <w:p w:rsidR="00752C7C" w:rsidRPr="00196DD4" w:rsidRDefault="00752C7C">
      <w:pPr>
        <w:rPr>
          <w:rFonts w:ascii="Arial" w:hAnsi="Arial" w:cs="Arial"/>
        </w:rPr>
      </w:pPr>
    </w:p>
    <w:p w:rsidR="00752C7C" w:rsidRPr="00196DD4" w:rsidRDefault="00752C7C">
      <w:pPr>
        <w:rPr>
          <w:rFonts w:ascii="Arial" w:hAnsi="Arial" w:cs="Arial"/>
        </w:rPr>
      </w:pPr>
      <w:r w:rsidRPr="00196DD4">
        <w:rPr>
          <w:rFonts w:ascii="Arial" w:hAnsi="Arial" w:cs="Arial"/>
          <w:b/>
        </w:rPr>
        <w:t>Reflex Angle</w:t>
      </w:r>
    </w:p>
    <w:p w:rsidR="00752C7C" w:rsidRPr="00196DD4" w:rsidRDefault="00752C7C">
      <w:pPr>
        <w:rPr>
          <w:rFonts w:ascii="Arial" w:hAnsi="Arial" w:cs="Arial"/>
        </w:rPr>
      </w:pPr>
      <w:r w:rsidRPr="00196DD4">
        <w:rPr>
          <w:rFonts w:ascii="Arial" w:hAnsi="Arial" w:cs="Arial"/>
        </w:rPr>
        <w:t>Definition:  A reflex angle is more than 180 degrees but less than 360 degrees.</w:t>
      </w:r>
    </w:p>
    <w:p w:rsidR="00752C7C" w:rsidRPr="00196DD4" w:rsidRDefault="00752C7C">
      <w:pPr>
        <w:rPr>
          <w:rFonts w:ascii="Arial" w:hAnsi="Arial" w:cs="Arial"/>
        </w:rPr>
      </w:pPr>
    </w:p>
    <w:p w:rsidR="00752C7C" w:rsidRPr="00196DD4" w:rsidRDefault="00752C7C">
      <w:pPr>
        <w:rPr>
          <w:rFonts w:ascii="Arial" w:hAnsi="Arial" w:cs="Arial"/>
        </w:rPr>
      </w:pPr>
      <w:r w:rsidRPr="00196DD4">
        <w:rPr>
          <w:rFonts w:ascii="Arial" w:hAnsi="Arial" w:cs="Arial"/>
        </w:rPr>
        <w:t>Illustration:</w:t>
      </w:r>
    </w:p>
    <w:p w:rsidR="00752C7C" w:rsidRPr="00196DD4" w:rsidRDefault="00752C7C">
      <w:pPr>
        <w:rPr>
          <w:rFonts w:ascii="Arial" w:hAnsi="Arial" w:cs="Arial"/>
        </w:rPr>
      </w:pPr>
    </w:p>
    <w:p w:rsidR="00752C7C" w:rsidRPr="00196DD4" w:rsidRDefault="00AC4AD1">
      <w:pPr>
        <w:rPr>
          <w:rFonts w:ascii="Arial" w:hAnsi="Arial" w:cs="Arial"/>
        </w:rPr>
      </w:pPr>
      <w:r>
        <w:rPr>
          <w:rFonts w:ascii="Arial" w:hAnsi="Arial" w:cs="Arial"/>
          <w:noProof/>
        </w:rPr>
        <w:drawing>
          <wp:inline distT="0" distB="0" distL="0" distR="0">
            <wp:extent cx="542925" cy="752475"/>
            <wp:effectExtent l="0" t="0" r="0" b="0"/>
            <wp:docPr id="16" name="Picture 16" descr="refa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fas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2925" cy="752475"/>
                    </a:xfrm>
                    <a:prstGeom prst="rect">
                      <a:avLst/>
                    </a:prstGeom>
                    <a:noFill/>
                    <a:ln>
                      <a:noFill/>
                    </a:ln>
                  </pic:spPr>
                </pic:pic>
              </a:graphicData>
            </a:graphic>
          </wp:inline>
        </w:drawing>
      </w:r>
    </w:p>
    <w:p w:rsidR="00752C7C" w:rsidRPr="00196DD4" w:rsidRDefault="00752C7C">
      <w:pPr>
        <w:rPr>
          <w:rFonts w:ascii="Arial" w:hAnsi="Arial" w:cs="Arial"/>
        </w:rPr>
      </w:pPr>
      <w:r w:rsidRPr="00196DD4">
        <w:rPr>
          <w:rFonts w:ascii="Arial" w:hAnsi="Arial" w:cs="Arial"/>
        </w:rPr>
        <w:t>Examples:</w:t>
      </w:r>
    </w:p>
    <w:p w:rsidR="00752C7C" w:rsidRPr="00196DD4" w:rsidRDefault="00AC4AD1">
      <w:pPr>
        <w:rPr>
          <w:rFonts w:ascii="Arial" w:hAnsi="Arial" w:cs="Arial"/>
        </w:rPr>
      </w:pPr>
      <w:r>
        <w:rPr>
          <w:rFonts w:ascii="Arial" w:hAnsi="Arial" w:cs="Arial"/>
          <w:noProof/>
        </w:rPr>
        <w:drawing>
          <wp:inline distT="0" distB="0" distL="0" distR="0">
            <wp:extent cx="904875" cy="676275"/>
            <wp:effectExtent l="0" t="0" r="0" b="0"/>
            <wp:docPr id="17" name="Picture 17" descr="ref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f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04875" cy="676275"/>
                    </a:xfrm>
                    <a:prstGeom prst="rect">
                      <a:avLst/>
                    </a:prstGeom>
                    <a:noFill/>
                    <a:ln>
                      <a:noFill/>
                    </a:ln>
                  </pic:spPr>
                </pic:pic>
              </a:graphicData>
            </a:graphic>
          </wp:inline>
        </w:drawing>
      </w:r>
    </w:p>
    <w:p w:rsidR="00752C7C" w:rsidRPr="00196DD4" w:rsidRDefault="00752C7C">
      <w:pPr>
        <w:rPr>
          <w:rFonts w:ascii="Arial" w:hAnsi="Arial" w:cs="Arial"/>
        </w:rPr>
      </w:pPr>
    </w:p>
    <w:p w:rsidR="00752C7C" w:rsidRPr="00196DD4" w:rsidRDefault="00752C7C">
      <w:pPr>
        <w:rPr>
          <w:rFonts w:ascii="Arial" w:hAnsi="Arial" w:cs="Arial"/>
          <w:b/>
        </w:rPr>
      </w:pPr>
      <w:r w:rsidRPr="00196DD4">
        <w:rPr>
          <w:rFonts w:ascii="Arial" w:hAnsi="Arial" w:cs="Arial"/>
          <w:b/>
        </w:rPr>
        <w:t>Adjacent Angles</w:t>
      </w:r>
    </w:p>
    <w:p w:rsidR="00752C7C" w:rsidRPr="00196DD4" w:rsidRDefault="00752C7C">
      <w:pPr>
        <w:rPr>
          <w:rFonts w:ascii="Arial" w:hAnsi="Arial" w:cs="Arial"/>
        </w:rPr>
      </w:pPr>
      <w:r w:rsidRPr="00196DD4">
        <w:rPr>
          <w:rFonts w:ascii="Arial" w:hAnsi="Arial" w:cs="Arial"/>
        </w:rPr>
        <w:t>Definition: Two angles are Adjacent if they have a common side and a common vertex.</w:t>
      </w:r>
    </w:p>
    <w:p w:rsidR="00752C7C" w:rsidRPr="00196DD4" w:rsidRDefault="00752C7C">
      <w:pPr>
        <w:rPr>
          <w:rFonts w:ascii="Arial" w:hAnsi="Arial" w:cs="Arial"/>
        </w:rPr>
      </w:pPr>
    </w:p>
    <w:p w:rsidR="00752C7C" w:rsidRPr="00196DD4" w:rsidRDefault="00752C7C">
      <w:pPr>
        <w:rPr>
          <w:rFonts w:ascii="Arial" w:hAnsi="Arial" w:cs="Arial"/>
        </w:rPr>
      </w:pPr>
      <w:r w:rsidRPr="00196DD4">
        <w:rPr>
          <w:rFonts w:ascii="Arial" w:hAnsi="Arial" w:cs="Arial"/>
        </w:rPr>
        <w:t xml:space="preserve">Illustration: </w:t>
      </w:r>
    </w:p>
    <w:p w:rsidR="00752C7C" w:rsidRPr="00196DD4" w:rsidRDefault="00AC4AD1">
      <w:pPr>
        <w:rPr>
          <w:rFonts w:ascii="Arial" w:hAnsi="Arial" w:cs="Arial"/>
        </w:rPr>
      </w:pPr>
      <w:r>
        <w:rPr>
          <w:rFonts w:ascii="Arial" w:hAnsi="Arial" w:cs="Arial"/>
          <w:noProof/>
        </w:rPr>
        <w:drawing>
          <wp:inline distT="0" distB="0" distL="0" distR="0">
            <wp:extent cx="1476375" cy="904875"/>
            <wp:effectExtent l="0" t="0" r="0" b="0"/>
            <wp:docPr id="18" name="Picture 18" descr="qwrq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qwrqwe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76375" cy="904875"/>
                    </a:xfrm>
                    <a:prstGeom prst="rect">
                      <a:avLst/>
                    </a:prstGeom>
                    <a:noFill/>
                    <a:ln>
                      <a:noFill/>
                    </a:ln>
                  </pic:spPr>
                </pic:pic>
              </a:graphicData>
            </a:graphic>
          </wp:inline>
        </w:drawing>
      </w:r>
    </w:p>
    <w:p w:rsidR="00752C7C" w:rsidRPr="00196DD4" w:rsidRDefault="00752C7C">
      <w:pPr>
        <w:rPr>
          <w:rFonts w:ascii="Arial" w:hAnsi="Arial" w:cs="Arial"/>
        </w:rPr>
      </w:pPr>
    </w:p>
    <w:p w:rsidR="00752C7C" w:rsidRPr="00196DD4" w:rsidRDefault="00752C7C">
      <w:pPr>
        <w:rPr>
          <w:rFonts w:ascii="Arial" w:hAnsi="Arial" w:cs="Arial"/>
        </w:rPr>
      </w:pPr>
      <w:r w:rsidRPr="00196DD4">
        <w:rPr>
          <w:rFonts w:ascii="Arial" w:hAnsi="Arial" w:cs="Arial"/>
        </w:rPr>
        <w:t xml:space="preserve">Examples: </w:t>
      </w:r>
    </w:p>
    <w:p w:rsidR="00752C7C" w:rsidRPr="00196DD4" w:rsidRDefault="00AC4AD1">
      <w:pPr>
        <w:rPr>
          <w:rFonts w:ascii="Arial" w:hAnsi="Arial" w:cs="Arial"/>
        </w:rPr>
      </w:pPr>
      <w:r>
        <w:rPr>
          <w:rFonts w:ascii="Arial" w:hAnsi="Arial" w:cs="Arial"/>
          <w:noProof/>
        </w:rPr>
        <w:drawing>
          <wp:inline distT="0" distB="0" distL="0" distR="0">
            <wp:extent cx="1524000" cy="1143000"/>
            <wp:effectExtent l="0" t="0" r="0" b="0"/>
            <wp:docPr id="19" name="Picture 19" descr="werwqreq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erwqreqwe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24000" cy="1143000"/>
                    </a:xfrm>
                    <a:prstGeom prst="rect">
                      <a:avLst/>
                    </a:prstGeom>
                    <a:noFill/>
                    <a:ln>
                      <a:noFill/>
                    </a:ln>
                  </pic:spPr>
                </pic:pic>
              </a:graphicData>
            </a:graphic>
          </wp:inline>
        </w:drawing>
      </w:r>
    </w:p>
    <w:p w:rsidR="00752C7C" w:rsidRPr="00196DD4" w:rsidRDefault="00752C7C">
      <w:pPr>
        <w:rPr>
          <w:rFonts w:ascii="Arial" w:hAnsi="Arial" w:cs="Arial"/>
        </w:rPr>
      </w:pPr>
    </w:p>
    <w:p w:rsidR="00752C7C" w:rsidRPr="00196DD4" w:rsidRDefault="00752C7C">
      <w:pPr>
        <w:rPr>
          <w:rFonts w:ascii="Arial" w:hAnsi="Arial" w:cs="Arial"/>
        </w:rPr>
      </w:pPr>
    </w:p>
    <w:p w:rsidR="00752C7C" w:rsidRPr="00196DD4" w:rsidRDefault="00752C7C">
      <w:pPr>
        <w:rPr>
          <w:rFonts w:ascii="Arial" w:hAnsi="Arial" w:cs="Arial"/>
        </w:rPr>
      </w:pPr>
      <w:r w:rsidRPr="00196DD4">
        <w:rPr>
          <w:rFonts w:ascii="Arial" w:hAnsi="Arial" w:cs="Arial"/>
          <w:b/>
        </w:rPr>
        <w:t>Supplementary Angles</w:t>
      </w:r>
    </w:p>
    <w:p w:rsidR="00752C7C" w:rsidRPr="00196DD4" w:rsidRDefault="00752C7C">
      <w:pPr>
        <w:rPr>
          <w:rFonts w:ascii="Arial" w:hAnsi="Arial" w:cs="Arial"/>
        </w:rPr>
      </w:pPr>
      <w:r w:rsidRPr="00196DD4">
        <w:rPr>
          <w:rFonts w:ascii="Arial" w:hAnsi="Arial" w:cs="Arial"/>
        </w:rPr>
        <w:t>Definition:  Two angles are supplementary if they add up to 180 degrees.</w:t>
      </w:r>
    </w:p>
    <w:p w:rsidR="00752C7C" w:rsidRPr="00196DD4" w:rsidRDefault="00752C7C">
      <w:pPr>
        <w:rPr>
          <w:rFonts w:ascii="Arial" w:hAnsi="Arial" w:cs="Arial"/>
        </w:rPr>
      </w:pPr>
    </w:p>
    <w:p w:rsidR="00752C7C" w:rsidRPr="00196DD4" w:rsidRDefault="00752C7C">
      <w:pPr>
        <w:rPr>
          <w:rFonts w:ascii="Arial" w:hAnsi="Arial" w:cs="Arial"/>
        </w:rPr>
      </w:pPr>
      <w:r w:rsidRPr="00196DD4">
        <w:rPr>
          <w:rFonts w:ascii="Arial" w:hAnsi="Arial" w:cs="Arial"/>
        </w:rPr>
        <w:t>Illustration:</w:t>
      </w:r>
    </w:p>
    <w:p w:rsidR="00752C7C" w:rsidRPr="00196DD4" w:rsidRDefault="00AC4AD1">
      <w:pPr>
        <w:rPr>
          <w:rFonts w:ascii="Arial" w:hAnsi="Arial" w:cs="Arial"/>
        </w:rPr>
      </w:pPr>
      <w:r>
        <w:rPr>
          <w:rFonts w:ascii="Arial" w:hAnsi="Arial" w:cs="Arial"/>
          <w:noProof/>
        </w:rPr>
        <w:drawing>
          <wp:inline distT="0" distB="0" distL="0" distR="0">
            <wp:extent cx="1371600" cy="1019175"/>
            <wp:effectExtent l="0" t="0" r="0" b="0"/>
            <wp:docPr id="20" name="Picture 20" descr="ret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ete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71600" cy="1019175"/>
                    </a:xfrm>
                    <a:prstGeom prst="rect">
                      <a:avLst/>
                    </a:prstGeom>
                    <a:noFill/>
                    <a:ln>
                      <a:noFill/>
                    </a:ln>
                  </pic:spPr>
                </pic:pic>
              </a:graphicData>
            </a:graphic>
          </wp:inline>
        </w:drawing>
      </w:r>
    </w:p>
    <w:p w:rsidR="00752C7C" w:rsidRPr="00196DD4" w:rsidRDefault="00752C7C">
      <w:pPr>
        <w:rPr>
          <w:rFonts w:ascii="Arial" w:hAnsi="Arial" w:cs="Arial"/>
        </w:rPr>
      </w:pPr>
    </w:p>
    <w:p w:rsidR="00752C7C" w:rsidRPr="00196DD4" w:rsidRDefault="00752C7C">
      <w:pPr>
        <w:rPr>
          <w:rFonts w:ascii="Arial" w:hAnsi="Arial" w:cs="Arial"/>
        </w:rPr>
      </w:pPr>
      <w:r w:rsidRPr="00196DD4">
        <w:rPr>
          <w:rFonts w:ascii="Arial" w:hAnsi="Arial" w:cs="Arial"/>
        </w:rPr>
        <w:t>Examples:</w:t>
      </w:r>
    </w:p>
    <w:p w:rsidR="00752C7C" w:rsidRPr="00196DD4" w:rsidRDefault="00752C7C">
      <w:pPr>
        <w:rPr>
          <w:rFonts w:ascii="Arial" w:hAnsi="Arial" w:cs="Arial"/>
        </w:rPr>
      </w:pPr>
    </w:p>
    <w:p w:rsidR="00752C7C" w:rsidRPr="00196DD4" w:rsidRDefault="00AC4AD1">
      <w:pPr>
        <w:rPr>
          <w:rFonts w:ascii="Arial" w:hAnsi="Arial" w:cs="Arial"/>
        </w:rPr>
      </w:pPr>
      <w:r>
        <w:rPr>
          <w:rFonts w:ascii="Arial" w:hAnsi="Arial" w:cs="Arial"/>
          <w:noProof/>
        </w:rPr>
        <w:drawing>
          <wp:inline distT="0" distB="0" distL="0" distR="0">
            <wp:extent cx="1676400" cy="723900"/>
            <wp:effectExtent l="0" t="0" r="0" b="0"/>
            <wp:docPr id="21" name="Picture 21" descr="r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ty"/>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76400" cy="723900"/>
                    </a:xfrm>
                    <a:prstGeom prst="rect">
                      <a:avLst/>
                    </a:prstGeom>
                    <a:noFill/>
                    <a:ln>
                      <a:noFill/>
                    </a:ln>
                  </pic:spPr>
                </pic:pic>
              </a:graphicData>
            </a:graphic>
          </wp:inline>
        </w:drawing>
      </w:r>
    </w:p>
    <w:p w:rsidR="00752C7C" w:rsidRPr="00196DD4" w:rsidRDefault="00752C7C">
      <w:pPr>
        <w:rPr>
          <w:rFonts w:ascii="Arial" w:hAnsi="Arial" w:cs="Arial"/>
        </w:rPr>
      </w:pPr>
    </w:p>
    <w:p w:rsidR="0060154A" w:rsidRPr="00196DD4" w:rsidRDefault="0060154A">
      <w:pPr>
        <w:rPr>
          <w:rFonts w:ascii="Arial" w:hAnsi="Arial" w:cs="Arial"/>
          <w:b/>
        </w:rPr>
      </w:pPr>
      <w:r w:rsidRPr="00196DD4">
        <w:rPr>
          <w:rFonts w:ascii="Arial" w:hAnsi="Arial" w:cs="Arial"/>
          <w:b/>
        </w:rPr>
        <w:t>Complementary Angles</w:t>
      </w:r>
    </w:p>
    <w:p w:rsidR="0060154A" w:rsidRPr="00196DD4" w:rsidRDefault="0060154A" w:rsidP="0060154A">
      <w:pPr>
        <w:rPr>
          <w:rFonts w:ascii="Arial" w:hAnsi="Arial" w:cs="Arial"/>
        </w:rPr>
      </w:pPr>
      <w:r w:rsidRPr="00196DD4">
        <w:rPr>
          <w:rFonts w:ascii="Arial" w:hAnsi="Arial" w:cs="Arial"/>
        </w:rPr>
        <w:t>Definition:  Two angles are complementary if they add up to 90 degrees.</w:t>
      </w:r>
    </w:p>
    <w:p w:rsidR="0060154A" w:rsidRPr="00196DD4" w:rsidRDefault="0060154A" w:rsidP="0060154A">
      <w:pPr>
        <w:rPr>
          <w:rFonts w:ascii="Arial" w:hAnsi="Arial" w:cs="Arial"/>
        </w:rPr>
      </w:pPr>
    </w:p>
    <w:p w:rsidR="0060154A" w:rsidRPr="00196DD4" w:rsidRDefault="0060154A" w:rsidP="0060154A">
      <w:pPr>
        <w:rPr>
          <w:rFonts w:ascii="Arial" w:hAnsi="Arial" w:cs="Arial"/>
        </w:rPr>
      </w:pPr>
      <w:r w:rsidRPr="00196DD4">
        <w:rPr>
          <w:rFonts w:ascii="Arial" w:hAnsi="Arial" w:cs="Arial"/>
        </w:rPr>
        <w:t>Illustration:</w:t>
      </w:r>
    </w:p>
    <w:p w:rsidR="0060154A" w:rsidRPr="00196DD4" w:rsidRDefault="0060154A" w:rsidP="0060154A">
      <w:pPr>
        <w:rPr>
          <w:rFonts w:ascii="Arial" w:hAnsi="Arial" w:cs="Arial"/>
        </w:rPr>
      </w:pPr>
      <w:r w:rsidRPr="00196DD4">
        <w:rPr>
          <w:rFonts w:ascii="Arial" w:hAnsi="Arial" w:cs="Arial"/>
        </w:rPr>
        <w:t xml:space="preserve"> </w:t>
      </w:r>
      <w:r w:rsidR="00AC4AD1">
        <w:rPr>
          <w:rFonts w:ascii="Arial" w:hAnsi="Arial" w:cs="Arial"/>
          <w:noProof/>
        </w:rPr>
        <w:drawing>
          <wp:inline distT="0" distB="0" distL="0" distR="0">
            <wp:extent cx="742950" cy="742950"/>
            <wp:effectExtent l="0" t="0" r="0" b="0"/>
            <wp:docPr id="22" name="Picture 22" descr="tyhfh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yhfhtr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42950" cy="742950"/>
                    </a:xfrm>
                    <a:prstGeom prst="rect">
                      <a:avLst/>
                    </a:prstGeom>
                    <a:noFill/>
                    <a:ln>
                      <a:noFill/>
                    </a:ln>
                  </pic:spPr>
                </pic:pic>
              </a:graphicData>
            </a:graphic>
          </wp:inline>
        </w:drawing>
      </w:r>
    </w:p>
    <w:p w:rsidR="0060154A" w:rsidRPr="00196DD4" w:rsidRDefault="0060154A" w:rsidP="0060154A">
      <w:pPr>
        <w:rPr>
          <w:rFonts w:ascii="Arial" w:hAnsi="Arial" w:cs="Arial"/>
        </w:rPr>
      </w:pPr>
    </w:p>
    <w:p w:rsidR="0060154A" w:rsidRPr="00196DD4" w:rsidRDefault="0060154A" w:rsidP="0060154A">
      <w:pPr>
        <w:rPr>
          <w:rFonts w:ascii="Arial" w:hAnsi="Arial" w:cs="Arial"/>
        </w:rPr>
      </w:pPr>
      <w:r w:rsidRPr="00196DD4">
        <w:rPr>
          <w:rFonts w:ascii="Arial" w:hAnsi="Arial" w:cs="Arial"/>
        </w:rPr>
        <w:t xml:space="preserve">Examples: </w:t>
      </w:r>
    </w:p>
    <w:p w:rsidR="0060154A" w:rsidRPr="00196DD4" w:rsidRDefault="00AC4AD1" w:rsidP="0060154A">
      <w:pPr>
        <w:rPr>
          <w:rFonts w:ascii="Arial" w:hAnsi="Arial" w:cs="Arial"/>
        </w:rPr>
      </w:pPr>
      <w:r>
        <w:rPr>
          <w:rFonts w:ascii="Arial" w:hAnsi="Arial" w:cs="Arial"/>
          <w:noProof/>
        </w:rPr>
        <w:drawing>
          <wp:inline distT="0" distB="0" distL="0" distR="0">
            <wp:extent cx="1257300" cy="1257300"/>
            <wp:effectExtent l="0" t="0" r="0" b="0"/>
            <wp:docPr id="23" name="Picture 23" descr="aerw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erwr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a:ln>
                      <a:noFill/>
                    </a:ln>
                  </pic:spPr>
                </pic:pic>
              </a:graphicData>
            </a:graphic>
          </wp:inline>
        </w:drawing>
      </w:r>
    </w:p>
    <w:p w:rsidR="0060154A" w:rsidRPr="00196DD4" w:rsidRDefault="0060154A" w:rsidP="0060154A">
      <w:pPr>
        <w:rPr>
          <w:rFonts w:ascii="Arial" w:hAnsi="Arial" w:cs="Arial"/>
        </w:rPr>
      </w:pPr>
    </w:p>
    <w:p w:rsidR="0060154A" w:rsidRPr="00196DD4" w:rsidRDefault="0060154A" w:rsidP="0060154A">
      <w:pPr>
        <w:rPr>
          <w:rFonts w:ascii="Arial" w:hAnsi="Arial" w:cs="Arial"/>
        </w:rPr>
      </w:pPr>
    </w:p>
    <w:p w:rsidR="0060154A" w:rsidRPr="00196DD4" w:rsidRDefault="0060154A" w:rsidP="0060154A">
      <w:pPr>
        <w:rPr>
          <w:rFonts w:ascii="Arial" w:hAnsi="Arial" w:cs="Arial"/>
        </w:rPr>
      </w:pPr>
      <w:r w:rsidRPr="00196DD4">
        <w:rPr>
          <w:rFonts w:ascii="Arial" w:hAnsi="Arial" w:cs="Arial"/>
          <w:b/>
        </w:rPr>
        <w:t>Vertical Angles</w:t>
      </w:r>
    </w:p>
    <w:p w:rsidR="0060154A" w:rsidRPr="00196DD4" w:rsidRDefault="0060154A" w:rsidP="0060154A">
      <w:pPr>
        <w:rPr>
          <w:rFonts w:ascii="Arial" w:hAnsi="Arial" w:cs="Arial"/>
        </w:rPr>
      </w:pPr>
      <w:r w:rsidRPr="00196DD4">
        <w:rPr>
          <w:rFonts w:ascii="Arial" w:hAnsi="Arial" w:cs="Arial"/>
        </w:rPr>
        <w:t>Definition:  Vertical Angles are the angles opposite each other when two lines cross.</w:t>
      </w:r>
    </w:p>
    <w:p w:rsidR="0060154A" w:rsidRPr="00196DD4" w:rsidRDefault="0060154A" w:rsidP="0060154A">
      <w:pPr>
        <w:rPr>
          <w:rFonts w:ascii="Arial" w:hAnsi="Arial" w:cs="Arial"/>
        </w:rPr>
      </w:pPr>
    </w:p>
    <w:p w:rsidR="0060154A" w:rsidRPr="00196DD4" w:rsidRDefault="0060154A" w:rsidP="0060154A">
      <w:pPr>
        <w:rPr>
          <w:rFonts w:ascii="Arial" w:hAnsi="Arial" w:cs="Arial"/>
        </w:rPr>
      </w:pPr>
      <w:r w:rsidRPr="00196DD4">
        <w:rPr>
          <w:rFonts w:ascii="Arial" w:hAnsi="Arial" w:cs="Arial"/>
        </w:rPr>
        <w:t>Illustration:</w:t>
      </w:r>
    </w:p>
    <w:p w:rsidR="0060154A" w:rsidRPr="00196DD4" w:rsidRDefault="00AC4AD1" w:rsidP="0060154A">
      <w:pPr>
        <w:rPr>
          <w:rFonts w:ascii="Arial" w:hAnsi="Arial" w:cs="Arial"/>
        </w:rPr>
      </w:pPr>
      <w:r>
        <w:rPr>
          <w:rFonts w:ascii="Arial" w:hAnsi="Arial" w:cs="Arial"/>
          <w:noProof/>
        </w:rPr>
        <w:drawing>
          <wp:inline distT="0" distB="0" distL="0" distR="0">
            <wp:extent cx="885825" cy="752475"/>
            <wp:effectExtent l="0" t="0" r="0" b="0"/>
            <wp:docPr id="24" name="Picture 24" descr="imagesCA7N5Q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sCA7N5QIW"/>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85825" cy="752475"/>
                    </a:xfrm>
                    <a:prstGeom prst="rect">
                      <a:avLst/>
                    </a:prstGeom>
                    <a:noFill/>
                    <a:ln>
                      <a:noFill/>
                    </a:ln>
                  </pic:spPr>
                </pic:pic>
              </a:graphicData>
            </a:graphic>
          </wp:inline>
        </w:drawing>
      </w:r>
    </w:p>
    <w:p w:rsidR="0060154A" w:rsidRPr="00196DD4" w:rsidRDefault="0060154A" w:rsidP="0060154A">
      <w:pPr>
        <w:rPr>
          <w:rFonts w:ascii="Arial" w:hAnsi="Arial" w:cs="Arial"/>
        </w:rPr>
      </w:pPr>
      <w:r w:rsidRPr="00196DD4">
        <w:rPr>
          <w:rFonts w:ascii="Arial" w:hAnsi="Arial" w:cs="Arial"/>
        </w:rPr>
        <w:t>Examples:</w:t>
      </w:r>
    </w:p>
    <w:p w:rsidR="0060154A" w:rsidRPr="00196DD4" w:rsidRDefault="00AC4AD1" w:rsidP="0060154A">
      <w:pPr>
        <w:rPr>
          <w:rFonts w:ascii="Arial" w:hAnsi="Arial" w:cs="Arial"/>
        </w:rPr>
      </w:pPr>
      <w:r>
        <w:rPr>
          <w:rFonts w:ascii="Arial" w:hAnsi="Arial" w:cs="Arial"/>
          <w:noProof/>
        </w:rPr>
        <w:drawing>
          <wp:inline distT="0" distB="0" distL="0" distR="0">
            <wp:extent cx="933450" cy="714375"/>
            <wp:effectExtent l="0" t="0" r="0" b="0"/>
            <wp:docPr id="25" name="Picture 25" descr="e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r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33450" cy="714375"/>
                    </a:xfrm>
                    <a:prstGeom prst="rect">
                      <a:avLst/>
                    </a:prstGeom>
                    <a:noFill/>
                    <a:ln>
                      <a:noFill/>
                    </a:ln>
                  </pic:spPr>
                </pic:pic>
              </a:graphicData>
            </a:graphic>
          </wp:inline>
        </w:drawing>
      </w:r>
    </w:p>
    <w:p w:rsidR="0060154A" w:rsidRPr="00196DD4" w:rsidRDefault="0060154A" w:rsidP="0060154A">
      <w:pPr>
        <w:rPr>
          <w:rFonts w:ascii="Arial" w:hAnsi="Arial" w:cs="Arial"/>
        </w:rPr>
      </w:pPr>
    </w:p>
    <w:p w:rsidR="0060154A" w:rsidRPr="00196DD4" w:rsidRDefault="0060154A" w:rsidP="0060154A">
      <w:pPr>
        <w:rPr>
          <w:rFonts w:ascii="Arial" w:hAnsi="Arial" w:cs="Arial"/>
          <w:b/>
        </w:rPr>
      </w:pPr>
      <w:r w:rsidRPr="00196DD4">
        <w:rPr>
          <w:rFonts w:ascii="Arial" w:hAnsi="Arial" w:cs="Arial"/>
          <w:b/>
        </w:rPr>
        <w:t>Angle Bisector</w:t>
      </w:r>
    </w:p>
    <w:p w:rsidR="0060154A" w:rsidRPr="00196DD4" w:rsidRDefault="0060154A" w:rsidP="0060154A">
      <w:pPr>
        <w:rPr>
          <w:rFonts w:ascii="Arial" w:hAnsi="Arial" w:cs="Arial"/>
        </w:rPr>
      </w:pPr>
      <w:r w:rsidRPr="00196DD4">
        <w:rPr>
          <w:rFonts w:ascii="Arial" w:hAnsi="Arial" w:cs="Arial"/>
        </w:rPr>
        <w:t>Definition:  A line or ray that divides an angle in half.</w:t>
      </w:r>
    </w:p>
    <w:p w:rsidR="0060154A" w:rsidRPr="00196DD4" w:rsidRDefault="0060154A" w:rsidP="0060154A">
      <w:pPr>
        <w:rPr>
          <w:rFonts w:ascii="Arial" w:hAnsi="Arial" w:cs="Arial"/>
        </w:rPr>
      </w:pPr>
    </w:p>
    <w:p w:rsidR="0060154A" w:rsidRPr="00196DD4" w:rsidRDefault="0060154A" w:rsidP="0060154A">
      <w:pPr>
        <w:rPr>
          <w:rFonts w:ascii="Arial" w:hAnsi="Arial" w:cs="Arial"/>
        </w:rPr>
      </w:pPr>
      <w:r w:rsidRPr="00196DD4">
        <w:rPr>
          <w:rFonts w:ascii="Arial" w:hAnsi="Arial" w:cs="Arial"/>
        </w:rPr>
        <w:t xml:space="preserve">Illustration: </w:t>
      </w:r>
    </w:p>
    <w:p w:rsidR="0060154A" w:rsidRPr="00196DD4" w:rsidRDefault="00AC4AD1" w:rsidP="0060154A">
      <w:pPr>
        <w:rPr>
          <w:rFonts w:ascii="Arial" w:hAnsi="Arial" w:cs="Arial"/>
        </w:rPr>
      </w:pPr>
      <w:r>
        <w:rPr>
          <w:rFonts w:ascii="Arial" w:hAnsi="Arial" w:cs="Arial"/>
          <w:noProof/>
        </w:rPr>
        <w:drawing>
          <wp:inline distT="0" distB="0" distL="0" distR="0">
            <wp:extent cx="990600" cy="800100"/>
            <wp:effectExtent l="0" t="0" r="0" b="0"/>
            <wp:docPr id="26" name="Picture 26" descr="a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swe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90600" cy="800100"/>
                    </a:xfrm>
                    <a:prstGeom prst="rect">
                      <a:avLst/>
                    </a:prstGeom>
                    <a:noFill/>
                    <a:ln>
                      <a:noFill/>
                    </a:ln>
                  </pic:spPr>
                </pic:pic>
              </a:graphicData>
            </a:graphic>
          </wp:inline>
        </w:drawing>
      </w:r>
    </w:p>
    <w:p w:rsidR="0060154A" w:rsidRPr="00196DD4" w:rsidRDefault="0060154A" w:rsidP="0060154A">
      <w:pPr>
        <w:rPr>
          <w:rFonts w:ascii="Arial" w:hAnsi="Arial" w:cs="Arial"/>
        </w:rPr>
      </w:pPr>
    </w:p>
    <w:p w:rsidR="0060154A" w:rsidRPr="00196DD4" w:rsidRDefault="0060154A" w:rsidP="0060154A">
      <w:pPr>
        <w:rPr>
          <w:rFonts w:ascii="Arial" w:hAnsi="Arial" w:cs="Arial"/>
        </w:rPr>
      </w:pPr>
      <w:r w:rsidRPr="00196DD4">
        <w:rPr>
          <w:rFonts w:ascii="Arial" w:hAnsi="Arial" w:cs="Arial"/>
        </w:rPr>
        <w:t>Examples:</w:t>
      </w:r>
    </w:p>
    <w:p w:rsidR="0060154A" w:rsidRPr="00196DD4" w:rsidRDefault="00AC4AD1" w:rsidP="0060154A">
      <w:pPr>
        <w:rPr>
          <w:rFonts w:ascii="Arial" w:hAnsi="Arial" w:cs="Arial"/>
        </w:rPr>
      </w:pPr>
      <w:r>
        <w:rPr>
          <w:rFonts w:ascii="Arial" w:hAnsi="Arial" w:cs="Arial"/>
          <w:noProof/>
        </w:rPr>
        <w:drawing>
          <wp:inline distT="0" distB="0" distL="0" distR="0">
            <wp:extent cx="809625" cy="695325"/>
            <wp:effectExtent l="0" t="0" r="0" b="0"/>
            <wp:docPr id="27" name="Picture 27" descr="we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er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09625" cy="695325"/>
                    </a:xfrm>
                    <a:prstGeom prst="rect">
                      <a:avLst/>
                    </a:prstGeom>
                    <a:noFill/>
                    <a:ln>
                      <a:noFill/>
                    </a:ln>
                  </pic:spPr>
                </pic:pic>
              </a:graphicData>
            </a:graphic>
          </wp:inline>
        </w:drawing>
      </w:r>
    </w:p>
    <w:p w:rsidR="0060154A" w:rsidRPr="00196DD4" w:rsidRDefault="0060154A" w:rsidP="0060154A">
      <w:pPr>
        <w:rPr>
          <w:rFonts w:ascii="Arial" w:hAnsi="Arial" w:cs="Arial"/>
        </w:rPr>
      </w:pPr>
    </w:p>
    <w:p w:rsidR="0060154A" w:rsidRPr="00196DD4" w:rsidRDefault="0060154A" w:rsidP="0060154A">
      <w:pPr>
        <w:rPr>
          <w:rFonts w:ascii="Arial" w:hAnsi="Arial" w:cs="Arial"/>
        </w:rPr>
      </w:pPr>
    </w:p>
    <w:p w:rsidR="0060154A" w:rsidRPr="00196DD4" w:rsidRDefault="0060154A" w:rsidP="0060154A">
      <w:pPr>
        <w:rPr>
          <w:rFonts w:ascii="Arial" w:hAnsi="Arial" w:cs="Arial"/>
          <w:b/>
        </w:rPr>
      </w:pPr>
      <w:r w:rsidRPr="00196DD4">
        <w:rPr>
          <w:rFonts w:ascii="Arial" w:hAnsi="Arial" w:cs="Arial"/>
          <w:b/>
        </w:rPr>
        <w:t>Linear Pair</w:t>
      </w:r>
    </w:p>
    <w:p w:rsidR="0060154A" w:rsidRPr="00196DD4" w:rsidRDefault="0060154A" w:rsidP="0060154A">
      <w:pPr>
        <w:rPr>
          <w:rFonts w:ascii="Arial" w:hAnsi="Arial" w:cs="Arial"/>
        </w:rPr>
      </w:pPr>
      <w:r w:rsidRPr="00196DD4">
        <w:rPr>
          <w:rFonts w:ascii="Arial" w:hAnsi="Arial" w:cs="Arial"/>
        </w:rPr>
        <w:t xml:space="preserve">Definition:  Two angles </w:t>
      </w:r>
      <w:proofErr w:type="gramStart"/>
      <w:r w:rsidRPr="00196DD4">
        <w:rPr>
          <w:rFonts w:ascii="Arial" w:hAnsi="Arial" w:cs="Arial"/>
        </w:rPr>
        <w:t>that are</w:t>
      </w:r>
      <w:proofErr w:type="gramEnd"/>
      <w:r w:rsidRPr="00196DD4">
        <w:rPr>
          <w:rFonts w:ascii="Arial" w:hAnsi="Arial" w:cs="Arial"/>
        </w:rPr>
        <w:t xml:space="preserve"> adjacent and supplementary.</w:t>
      </w:r>
    </w:p>
    <w:p w:rsidR="0060154A" w:rsidRPr="00196DD4" w:rsidRDefault="0060154A" w:rsidP="0060154A">
      <w:pPr>
        <w:rPr>
          <w:rFonts w:ascii="Arial" w:hAnsi="Arial" w:cs="Arial"/>
        </w:rPr>
      </w:pPr>
    </w:p>
    <w:p w:rsidR="0060154A" w:rsidRPr="00196DD4" w:rsidRDefault="0060154A" w:rsidP="0060154A">
      <w:pPr>
        <w:rPr>
          <w:rFonts w:ascii="Arial" w:hAnsi="Arial" w:cs="Arial"/>
        </w:rPr>
      </w:pPr>
      <w:r w:rsidRPr="00196DD4">
        <w:rPr>
          <w:rFonts w:ascii="Arial" w:hAnsi="Arial" w:cs="Arial"/>
        </w:rPr>
        <w:t>Illustration:</w:t>
      </w:r>
    </w:p>
    <w:p w:rsidR="0060154A" w:rsidRPr="00196DD4" w:rsidRDefault="0060154A" w:rsidP="0060154A">
      <w:pPr>
        <w:rPr>
          <w:rFonts w:ascii="Arial" w:hAnsi="Arial" w:cs="Arial"/>
        </w:rPr>
      </w:pPr>
      <w:r w:rsidRPr="00196DD4">
        <w:rPr>
          <w:rFonts w:ascii="Arial" w:hAnsi="Arial" w:cs="Arial"/>
        </w:rPr>
        <w:t xml:space="preserve">  </w:t>
      </w:r>
      <w:r w:rsidR="00AC4AD1">
        <w:rPr>
          <w:rFonts w:ascii="Arial" w:hAnsi="Arial" w:cs="Arial"/>
          <w:noProof/>
        </w:rPr>
        <w:drawing>
          <wp:inline distT="0" distB="0" distL="0" distR="0">
            <wp:extent cx="942975" cy="600075"/>
            <wp:effectExtent l="0" t="0" r="0" b="0"/>
            <wp:docPr id="28" name="Picture 28" descr="lin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linea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42975" cy="600075"/>
                    </a:xfrm>
                    <a:prstGeom prst="rect">
                      <a:avLst/>
                    </a:prstGeom>
                    <a:noFill/>
                    <a:ln>
                      <a:noFill/>
                    </a:ln>
                  </pic:spPr>
                </pic:pic>
              </a:graphicData>
            </a:graphic>
          </wp:inline>
        </w:drawing>
      </w:r>
    </w:p>
    <w:p w:rsidR="0060154A" w:rsidRPr="00196DD4" w:rsidRDefault="0060154A" w:rsidP="0060154A">
      <w:pPr>
        <w:rPr>
          <w:rFonts w:ascii="Arial" w:hAnsi="Arial" w:cs="Arial"/>
        </w:rPr>
      </w:pPr>
    </w:p>
    <w:p w:rsidR="0060154A" w:rsidRPr="00196DD4" w:rsidRDefault="0060154A" w:rsidP="0060154A">
      <w:pPr>
        <w:rPr>
          <w:rFonts w:ascii="Arial" w:hAnsi="Arial" w:cs="Arial"/>
        </w:rPr>
      </w:pPr>
      <w:r w:rsidRPr="00196DD4">
        <w:rPr>
          <w:rFonts w:ascii="Arial" w:hAnsi="Arial" w:cs="Arial"/>
        </w:rPr>
        <w:t>Examples:</w:t>
      </w:r>
      <w:r w:rsidR="00935E1B" w:rsidRPr="00196DD4">
        <w:rPr>
          <w:rFonts w:ascii="Arial" w:hAnsi="Arial" w:cs="Arial"/>
        </w:rPr>
        <w:t xml:space="preserve"> Angles 3 and 4 are a linear pair.</w:t>
      </w:r>
    </w:p>
    <w:p w:rsidR="0060154A" w:rsidRPr="00196DD4" w:rsidRDefault="00AC4AD1" w:rsidP="0060154A">
      <w:pPr>
        <w:rPr>
          <w:rFonts w:ascii="Arial" w:hAnsi="Arial" w:cs="Arial"/>
        </w:rPr>
      </w:pPr>
      <w:r>
        <w:rPr>
          <w:rFonts w:ascii="Arial" w:hAnsi="Arial" w:cs="Arial"/>
          <w:noProof/>
        </w:rPr>
        <w:drawing>
          <wp:inline distT="0" distB="0" distL="0" distR="0">
            <wp:extent cx="1476375" cy="809625"/>
            <wp:effectExtent l="0" t="0" r="0" b="0"/>
            <wp:docPr id="29" name="Picture 29" descr="imagesCA31QM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sCA31QMPQ"/>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76375" cy="809625"/>
                    </a:xfrm>
                    <a:prstGeom prst="rect">
                      <a:avLst/>
                    </a:prstGeom>
                    <a:noFill/>
                    <a:ln>
                      <a:noFill/>
                    </a:ln>
                  </pic:spPr>
                </pic:pic>
              </a:graphicData>
            </a:graphic>
          </wp:inline>
        </w:drawing>
      </w:r>
    </w:p>
    <w:p w:rsidR="0060154A" w:rsidRPr="00196DD4" w:rsidRDefault="0060154A" w:rsidP="0060154A">
      <w:pPr>
        <w:rPr>
          <w:rFonts w:ascii="Arial" w:hAnsi="Arial" w:cs="Arial"/>
        </w:rPr>
      </w:pPr>
    </w:p>
    <w:p w:rsidR="0060154A" w:rsidRPr="00196DD4" w:rsidRDefault="0060154A" w:rsidP="0060154A">
      <w:pPr>
        <w:rPr>
          <w:rFonts w:ascii="Arial" w:hAnsi="Arial" w:cs="Arial"/>
        </w:rPr>
      </w:pPr>
      <w:r w:rsidRPr="00196DD4">
        <w:rPr>
          <w:rFonts w:ascii="Arial" w:hAnsi="Arial" w:cs="Arial"/>
          <w:b/>
        </w:rPr>
        <w:t>Protractor</w:t>
      </w:r>
    </w:p>
    <w:p w:rsidR="0060154A" w:rsidRPr="00196DD4" w:rsidRDefault="0060154A" w:rsidP="0060154A">
      <w:pPr>
        <w:rPr>
          <w:rFonts w:ascii="Arial" w:hAnsi="Arial" w:cs="Arial"/>
        </w:rPr>
      </w:pPr>
      <w:r w:rsidRPr="00196DD4">
        <w:rPr>
          <w:rFonts w:ascii="Arial" w:hAnsi="Arial" w:cs="Arial"/>
        </w:rPr>
        <w:t xml:space="preserve">Definition: </w:t>
      </w:r>
      <w:r w:rsidR="000D11B8" w:rsidRPr="00196DD4">
        <w:rPr>
          <w:rFonts w:ascii="Arial" w:hAnsi="Arial" w:cs="Arial"/>
        </w:rPr>
        <w:t xml:space="preserve"> An instrument for measuring angles.</w:t>
      </w:r>
    </w:p>
    <w:p w:rsidR="0060154A" w:rsidRPr="00196DD4" w:rsidRDefault="0060154A" w:rsidP="0060154A">
      <w:pPr>
        <w:rPr>
          <w:rFonts w:ascii="Arial" w:hAnsi="Arial" w:cs="Arial"/>
        </w:rPr>
      </w:pPr>
    </w:p>
    <w:p w:rsidR="000D11B8" w:rsidRPr="00196DD4" w:rsidRDefault="0060154A" w:rsidP="0060154A">
      <w:pPr>
        <w:rPr>
          <w:rFonts w:ascii="Arial" w:hAnsi="Arial" w:cs="Arial"/>
        </w:rPr>
      </w:pPr>
      <w:r w:rsidRPr="00196DD4">
        <w:rPr>
          <w:rFonts w:ascii="Arial" w:hAnsi="Arial" w:cs="Arial"/>
        </w:rPr>
        <w:t>Illustration:</w:t>
      </w:r>
      <w:r w:rsidR="000D11B8" w:rsidRPr="00196DD4">
        <w:rPr>
          <w:rFonts w:ascii="Arial" w:hAnsi="Arial" w:cs="Arial"/>
        </w:rPr>
        <w:t xml:space="preserve">  </w:t>
      </w:r>
    </w:p>
    <w:p w:rsidR="0060154A" w:rsidRPr="00196DD4" w:rsidRDefault="00AC4AD1" w:rsidP="0060154A">
      <w:pPr>
        <w:rPr>
          <w:rFonts w:ascii="Arial" w:hAnsi="Arial" w:cs="Arial"/>
        </w:rPr>
      </w:pPr>
      <w:r>
        <w:rPr>
          <w:rFonts w:ascii="Arial" w:hAnsi="Arial" w:cs="Arial"/>
          <w:noProof/>
        </w:rPr>
        <w:drawing>
          <wp:inline distT="0" distB="0" distL="0" distR="0">
            <wp:extent cx="914400" cy="904875"/>
            <wp:effectExtent l="0" t="0" r="0" b="0"/>
            <wp:docPr id="30" name="Picture 30" descr="protr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rotracto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 cy="904875"/>
                    </a:xfrm>
                    <a:prstGeom prst="rect">
                      <a:avLst/>
                    </a:prstGeom>
                    <a:noFill/>
                    <a:ln>
                      <a:noFill/>
                    </a:ln>
                  </pic:spPr>
                </pic:pic>
              </a:graphicData>
            </a:graphic>
          </wp:inline>
        </w:drawing>
      </w:r>
    </w:p>
    <w:p w:rsidR="0060154A" w:rsidRPr="00196DD4" w:rsidRDefault="0060154A" w:rsidP="0060154A">
      <w:pPr>
        <w:rPr>
          <w:rFonts w:ascii="Arial" w:hAnsi="Arial" w:cs="Arial"/>
        </w:rPr>
      </w:pPr>
    </w:p>
    <w:p w:rsidR="0060154A" w:rsidRPr="00196DD4" w:rsidRDefault="0060154A" w:rsidP="0060154A">
      <w:pPr>
        <w:rPr>
          <w:rFonts w:ascii="Arial" w:hAnsi="Arial" w:cs="Arial"/>
        </w:rPr>
      </w:pPr>
      <w:r w:rsidRPr="00196DD4">
        <w:rPr>
          <w:rFonts w:ascii="Arial" w:hAnsi="Arial" w:cs="Arial"/>
        </w:rPr>
        <w:t>Examples:</w:t>
      </w:r>
    </w:p>
    <w:p w:rsidR="000D11B8" w:rsidRPr="00196DD4" w:rsidRDefault="00AC4AD1" w:rsidP="0060154A">
      <w:pPr>
        <w:rPr>
          <w:rFonts w:ascii="Arial" w:hAnsi="Arial" w:cs="Arial"/>
        </w:rPr>
      </w:pPr>
      <w:r>
        <w:rPr>
          <w:rFonts w:ascii="Arial" w:hAnsi="Arial" w:cs="Arial"/>
          <w:noProof/>
        </w:rPr>
        <w:drawing>
          <wp:inline distT="0" distB="0" distL="0" distR="0">
            <wp:extent cx="1266825" cy="723900"/>
            <wp:effectExtent l="0" t="0" r="0" b="0"/>
            <wp:docPr id="31" name="Picture 31" descr="pr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ro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66825" cy="723900"/>
                    </a:xfrm>
                    <a:prstGeom prst="rect">
                      <a:avLst/>
                    </a:prstGeom>
                    <a:noFill/>
                    <a:ln>
                      <a:noFill/>
                    </a:ln>
                  </pic:spPr>
                </pic:pic>
              </a:graphicData>
            </a:graphic>
          </wp:inline>
        </w:drawing>
      </w:r>
    </w:p>
    <w:p w:rsidR="0060154A" w:rsidRPr="00196DD4" w:rsidRDefault="0060154A" w:rsidP="0060154A">
      <w:pPr>
        <w:rPr>
          <w:rFonts w:ascii="Arial" w:hAnsi="Arial" w:cs="Arial"/>
        </w:rPr>
      </w:pPr>
    </w:p>
    <w:p w:rsidR="0060154A" w:rsidRPr="00196DD4" w:rsidRDefault="0060154A" w:rsidP="0060154A">
      <w:pPr>
        <w:rPr>
          <w:rFonts w:ascii="Arial" w:hAnsi="Arial" w:cs="Arial"/>
          <w:b/>
        </w:rPr>
      </w:pPr>
      <w:r w:rsidRPr="00196DD4">
        <w:rPr>
          <w:rFonts w:ascii="Arial" w:hAnsi="Arial" w:cs="Arial"/>
          <w:b/>
        </w:rPr>
        <w:t>Angle Addition Postulate</w:t>
      </w:r>
    </w:p>
    <w:p w:rsidR="00322BE7" w:rsidRPr="00196DD4" w:rsidRDefault="0060154A" w:rsidP="0060154A">
      <w:pPr>
        <w:rPr>
          <w:rFonts w:ascii="Arial" w:hAnsi="Arial" w:cs="Arial"/>
        </w:rPr>
      </w:pPr>
      <w:r w:rsidRPr="00196DD4">
        <w:rPr>
          <w:rFonts w:ascii="Arial" w:hAnsi="Arial" w:cs="Arial"/>
        </w:rPr>
        <w:t xml:space="preserve">Definition: </w:t>
      </w:r>
      <w:r w:rsidR="00322BE7" w:rsidRPr="00196DD4">
        <w:rPr>
          <w:rFonts w:ascii="Arial" w:hAnsi="Arial" w:cs="Arial"/>
        </w:rPr>
        <w:t xml:space="preserve">States that if a point S lies in the interior of &lt;PQR, then </w:t>
      </w:r>
    </w:p>
    <w:p w:rsidR="0060154A" w:rsidRPr="00196DD4" w:rsidRDefault="00322BE7" w:rsidP="0060154A">
      <w:pPr>
        <w:rPr>
          <w:rFonts w:ascii="Arial" w:hAnsi="Arial" w:cs="Arial"/>
        </w:rPr>
      </w:pPr>
      <w:r w:rsidRPr="00196DD4">
        <w:rPr>
          <w:rFonts w:ascii="Arial" w:hAnsi="Arial" w:cs="Arial"/>
        </w:rPr>
        <w:t>&lt;PQS + &lt;SQR = &lt;PQR</w:t>
      </w:r>
    </w:p>
    <w:p w:rsidR="0060154A" w:rsidRPr="00196DD4" w:rsidRDefault="0060154A" w:rsidP="0060154A">
      <w:pPr>
        <w:rPr>
          <w:rFonts w:ascii="Arial" w:hAnsi="Arial" w:cs="Arial"/>
        </w:rPr>
      </w:pPr>
    </w:p>
    <w:p w:rsidR="0060154A" w:rsidRPr="00196DD4" w:rsidRDefault="0060154A" w:rsidP="0060154A">
      <w:pPr>
        <w:rPr>
          <w:rFonts w:ascii="Arial" w:hAnsi="Arial" w:cs="Arial"/>
        </w:rPr>
      </w:pPr>
      <w:r w:rsidRPr="00196DD4">
        <w:rPr>
          <w:rFonts w:ascii="Arial" w:hAnsi="Arial" w:cs="Arial"/>
        </w:rPr>
        <w:t>Illustration:</w:t>
      </w:r>
      <w:r w:rsidR="00322BE7" w:rsidRPr="00196DD4">
        <w:rPr>
          <w:rFonts w:ascii="Arial" w:hAnsi="Arial" w:cs="Arial"/>
        </w:rPr>
        <w:t xml:space="preserve"> </w:t>
      </w:r>
    </w:p>
    <w:p w:rsidR="00322BE7" w:rsidRPr="00196DD4" w:rsidRDefault="00AC4AD1" w:rsidP="0060154A">
      <w:pPr>
        <w:rPr>
          <w:rFonts w:ascii="Arial" w:hAnsi="Arial" w:cs="Arial"/>
        </w:rPr>
      </w:pPr>
      <w:r>
        <w:rPr>
          <w:rFonts w:ascii="Arial" w:hAnsi="Arial" w:cs="Arial"/>
          <w:noProof/>
        </w:rPr>
        <w:drawing>
          <wp:inline distT="0" distB="0" distL="0" distR="0">
            <wp:extent cx="2828925" cy="1619250"/>
            <wp:effectExtent l="0" t="0" r="0" b="0"/>
            <wp:docPr id="32" name="Picture 32" descr="imagesCA0W7V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sCA0W7V5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28925" cy="1619250"/>
                    </a:xfrm>
                    <a:prstGeom prst="rect">
                      <a:avLst/>
                    </a:prstGeom>
                    <a:noFill/>
                    <a:ln>
                      <a:noFill/>
                    </a:ln>
                  </pic:spPr>
                </pic:pic>
              </a:graphicData>
            </a:graphic>
          </wp:inline>
        </w:drawing>
      </w:r>
    </w:p>
    <w:p w:rsidR="0060154A" w:rsidRPr="00196DD4" w:rsidRDefault="0060154A" w:rsidP="0060154A">
      <w:pPr>
        <w:rPr>
          <w:rFonts w:ascii="Arial" w:hAnsi="Arial" w:cs="Arial"/>
        </w:rPr>
      </w:pPr>
    </w:p>
    <w:p w:rsidR="0060154A" w:rsidRPr="00196DD4" w:rsidRDefault="0060154A" w:rsidP="0060154A">
      <w:pPr>
        <w:rPr>
          <w:rFonts w:ascii="Arial" w:hAnsi="Arial" w:cs="Arial"/>
        </w:rPr>
      </w:pPr>
      <w:r w:rsidRPr="00196DD4">
        <w:rPr>
          <w:rFonts w:ascii="Arial" w:hAnsi="Arial" w:cs="Arial"/>
        </w:rPr>
        <w:t>Examples:</w:t>
      </w:r>
      <w:r w:rsidR="00322BE7" w:rsidRPr="00196DD4">
        <w:rPr>
          <w:rFonts w:ascii="Arial" w:hAnsi="Arial" w:cs="Arial"/>
        </w:rPr>
        <w:t xml:space="preserve"> &lt;BOC + &lt;AOB = &lt;PQR</w:t>
      </w:r>
    </w:p>
    <w:p w:rsidR="0060154A" w:rsidRPr="00196DD4" w:rsidRDefault="00AC4AD1" w:rsidP="0060154A">
      <w:pPr>
        <w:rPr>
          <w:rFonts w:ascii="Arial" w:hAnsi="Arial" w:cs="Arial"/>
        </w:rPr>
      </w:pPr>
      <w:r>
        <w:rPr>
          <w:rFonts w:ascii="Arial" w:hAnsi="Arial" w:cs="Arial"/>
          <w:noProof/>
        </w:rPr>
        <w:drawing>
          <wp:inline distT="0" distB="0" distL="0" distR="0">
            <wp:extent cx="1495425" cy="1495425"/>
            <wp:effectExtent l="0" t="0" r="0" b="0"/>
            <wp:docPr id="33" name="Picture 33" descr="12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231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95425" cy="1495425"/>
                    </a:xfrm>
                    <a:prstGeom prst="rect">
                      <a:avLst/>
                    </a:prstGeom>
                    <a:noFill/>
                    <a:ln>
                      <a:noFill/>
                    </a:ln>
                  </pic:spPr>
                </pic:pic>
              </a:graphicData>
            </a:graphic>
          </wp:inline>
        </w:drawing>
      </w:r>
    </w:p>
    <w:p w:rsidR="0014784A" w:rsidRPr="00196DD4" w:rsidRDefault="0014784A" w:rsidP="0060154A">
      <w:pPr>
        <w:rPr>
          <w:rFonts w:ascii="Arial" w:hAnsi="Arial" w:cs="Arial"/>
          <w:b/>
        </w:rPr>
      </w:pPr>
    </w:p>
    <w:p w:rsidR="0014784A" w:rsidRPr="00196DD4" w:rsidRDefault="0014784A" w:rsidP="0060154A">
      <w:pPr>
        <w:rPr>
          <w:rFonts w:ascii="Arial" w:hAnsi="Arial" w:cs="Arial"/>
          <w:b/>
        </w:rPr>
      </w:pPr>
    </w:p>
    <w:p w:rsidR="0014784A" w:rsidRPr="00196DD4" w:rsidRDefault="0014784A" w:rsidP="0060154A">
      <w:pPr>
        <w:rPr>
          <w:rFonts w:ascii="Arial" w:hAnsi="Arial" w:cs="Arial"/>
          <w:b/>
        </w:rPr>
      </w:pPr>
    </w:p>
    <w:p w:rsidR="0014784A" w:rsidRPr="00196DD4" w:rsidRDefault="0014784A" w:rsidP="0060154A">
      <w:pPr>
        <w:rPr>
          <w:rFonts w:ascii="Arial" w:hAnsi="Arial" w:cs="Arial"/>
          <w:b/>
        </w:rPr>
      </w:pPr>
    </w:p>
    <w:p w:rsidR="0060154A" w:rsidRPr="00196DD4" w:rsidRDefault="0060154A" w:rsidP="0060154A">
      <w:pPr>
        <w:rPr>
          <w:rFonts w:ascii="Arial" w:hAnsi="Arial" w:cs="Arial"/>
          <w:b/>
        </w:rPr>
      </w:pPr>
      <w:r w:rsidRPr="00196DD4">
        <w:rPr>
          <w:rFonts w:ascii="Arial" w:hAnsi="Arial" w:cs="Arial"/>
          <w:b/>
        </w:rPr>
        <w:lastRenderedPageBreak/>
        <w:t>Perpendicular Lines</w:t>
      </w:r>
    </w:p>
    <w:p w:rsidR="0060154A" w:rsidRPr="00196DD4" w:rsidRDefault="0060154A" w:rsidP="0060154A">
      <w:pPr>
        <w:rPr>
          <w:rFonts w:ascii="Arial" w:hAnsi="Arial" w:cs="Arial"/>
        </w:rPr>
      </w:pPr>
      <w:r w:rsidRPr="00196DD4">
        <w:rPr>
          <w:rFonts w:ascii="Arial" w:hAnsi="Arial" w:cs="Arial"/>
        </w:rPr>
        <w:t xml:space="preserve">Definition: </w:t>
      </w:r>
      <w:r w:rsidR="00322BE7" w:rsidRPr="00196DD4">
        <w:rPr>
          <w:rFonts w:ascii="Arial" w:hAnsi="Arial" w:cs="Arial"/>
        </w:rPr>
        <w:t xml:space="preserve"> </w:t>
      </w:r>
      <w:r w:rsidR="00960D8D" w:rsidRPr="00196DD4">
        <w:rPr>
          <w:rFonts w:ascii="Arial" w:hAnsi="Arial" w:cs="Arial"/>
        </w:rPr>
        <w:t>A line is perpendicular to another if they meet at 90 degrees.</w:t>
      </w:r>
    </w:p>
    <w:p w:rsidR="0060154A" w:rsidRPr="00196DD4" w:rsidRDefault="0060154A" w:rsidP="0060154A">
      <w:pPr>
        <w:rPr>
          <w:rFonts w:ascii="Arial" w:hAnsi="Arial" w:cs="Arial"/>
        </w:rPr>
      </w:pPr>
    </w:p>
    <w:p w:rsidR="0014784A" w:rsidRPr="00196DD4" w:rsidRDefault="0014784A" w:rsidP="0060154A">
      <w:pPr>
        <w:rPr>
          <w:rFonts w:ascii="Arial" w:hAnsi="Arial" w:cs="Arial"/>
        </w:rPr>
      </w:pPr>
    </w:p>
    <w:p w:rsidR="0060154A" w:rsidRPr="00196DD4" w:rsidRDefault="0060154A" w:rsidP="0060154A">
      <w:pPr>
        <w:rPr>
          <w:rFonts w:ascii="Arial" w:hAnsi="Arial" w:cs="Arial"/>
        </w:rPr>
      </w:pPr>
      <w:r w:rsidRPr="00196DD4">
        <w:rPr>
          <w:rFonts w:ascii="Arial" w:hAnsi="Arial" w:cs="Arial"/>
        </w:rPr>
        <w:t>Illustration:</w:t>
      </w:r>
      <w:r w:rsidR="00960D8D" w:rsidRPr="00196DD4">
        <w:rPr>
          <w:rFonts w:ascii="Arial" w:hAnsi="Arial" w:cs="Arial"/>
        </w:rPr>
        <w:t xml:space="preserve"> </w:t>
      </w:r>
    </w:p>
    <w:p w:rsidR="00960D8D" w:rsidRPr="00196DD4" w:rsidRDefault="00AC4AD1" w:rsidP="0060154A">
      <w:pPr>
        <w:rPr>
          <w:rFonts w:ascii="Arial" w:hAnsi="Arial" w:cs="Arial"/>
        </w:rPr>
      </w:pPr>
      <w:r>
        <w:rPr>
          <w:rFonts w:ascii="Arial" w:hAnsi="Arial" w:cs="Arial"/>
          <w:noProof/>
        </w:rPr>
        <w:drawing>
          <wp:inline distT="0" distB="0" distL="0" distR="0">
            <wp:extent cx="647700" cy="628650"/>
            <wp:effectExtent l="0" t="0" r="0" b="0"/>
            <wp:docPr id="34" name="Picture 34" descr="imagesCAL3PO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sCAL3POP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7700" cy="628650"/>
                    </a:xfrm>
                    <a:prstGeom prst="rect">
                      <a:avLst/>
                    </a:prstGeom>
                    <a:noFill/>
                    <a:ln>
                      <a:noFill/>
                    </a:ln>
                  </pic:spPr>
                </pic:pic>
              </a:graphicData>
            </a:graphic>
          </wp:inline>
        </w:drawing>
      </w:r>
    </w:p>
    <w:p w:rsidR="0060154A" w:rsidRPr="00196DD4" w:rsidRDefault="0060154A" w:rsidP="0060154A">
      <w:pPr>
        <w:rPr>
          <w:rFonts w:ascii="Arial" w:hAnsi="Arial" w:cs="Arial"/>
        </w:rPr>
      </w:pPr>
    </w:p>
    <w:p w:rsidR="0060154A" w:rsidRPr="00196DD4" w:rsidRDefault="0060154A" w:rsidP="0060154A">
      <w:pPr>
        <w:rPr>
          <w:rFonts w:ascii="Arial" w:hAnsi="Arial" w:cs="Arial"/>
        </w:rPr>
      </w:pPr>
      <w:r w:rsidRPr="00196DD4">
        <w:rPr>
          <w:rFonts w:ascii="Arial" w:hAnsi="Arial" w:cs="Arial"/>
        </w:rPr>
        <w:t>Examples:</w:t>
      </w:r>
    </w:p>
    <w:p w:rsidR="0060154A" w:rsidRPr="00196DD4" w:rsidRDefault="00AC4AD1" w:rsidP="0060154A">
      <w:pPr>
        <w:rPr>
          <w:rFonts w:ascii="Arial" w:hAnsi="Arial" w:cs="Arial"/>
        </w:rPr>
      </w:pPr>
      <w:r>
        <w:rPr>
          <w:rFonts w:ascii="Arial" w:hAnsi="Arial" w:cs="Arial"/>
          <w:noProof/>
        </w:rPr>
        <w:drawing>
          <wp:inline distT="0" distB="0" distL="0" distR="0">
            <wp:extent cx="1019175" cy="990600"/>
            <wp:effectExtent l="0" t="0" r="0" b="0"/>
            <wp:docPr id="35" name="Picture 35" descr="imagesCARQY3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sCARQY3I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19175" cy="990600"/>
                    </a:xfrm>
                    <a:prstGeom prst="rect">
                      <a:avLst/>
                    </a:prstGeom>
                    <a:noFill/>
                    <a:ln>
                      <a:noFill/>
                    </a:ln>
                  </pic:spPr>
                </pic:pic>
              </a:graphicData>
            </a:graphic>
          </wp:inline>
        </w:drawing>
      </w:r>
    </w:p>
    <w:p w:rsidR="00960D8D" w:rsidRPr="00196DD4" w:rsidRDefault="00960D8D" w:rsidP="0060154A">
      <w:pPr>
        <w:rPr>
          <w:rFonts w:ascii="Arial" w:hAnsi="Arial" w:cs="Arial"/>
        </w:rPr>
      </w:pPr>
    </w:p>
    <w:p w:rsidR="00960D8D" w:rsidRPr="00196DD4" w:rsidRDefault="00960D8D" w:rsidP="0060154A">
      <w:pPr>
        <w:rPr>
          <w:rFonts w:ascii="Arial" w:hAnsi="Arial" w:cs="Arial"/>
        </w:rPr>
      </w:pPr>
    </w:p>
    <w:p w:rsidR="0060154A" w:rsidRPr="00196DD4" w:rsidRDefault="0060154A" w:rsidP="0060154A">
      <w:pPr>
        <w:rPr>
          <w:rFonts w:ascii="Arial" w:hAnsi="Arial" w:cs="Arial"/>
          <w:b/>
        </w:rPr>
      </w:pPr>
      <w:r w:rsidRPr="00196DD4">
        <w:rPr>
          <w:rFonts w:ascii="Arial" w:hAnsi="Arial" w:cs="Arial"/>
          <w:b/>
        </w:rPr>
        <w:t>Parallel Lines</w:t>
      </w:r>
    </w:p>
    <w:p w:rsidR="0060154A" w:rsidRPr="00196DD4" w:rsidRDefault="0060154A" w:rsidP="0060154A">
      <w:pPr>
        <w:rPr>
          <w:rFonts w:ascii="Arial" w:hAnsi="Arial" w:cs="Arial"/>
        </w:rPr>
      </w:pPr>
      <w:r w:rsidRPr="00196DD4">
        <w:rPr>
          <w:rFonts w:ascii="Arial" w:hAnsi="Arial" w:cs="Arial"/>
        </w:rPr>
        <w:t xml:space="preserve">Definition: </w:t>
      </w:r>
      <w:r w:rsidR="00960D8D" w:rsidRPr="00196DD4">
        <w:rPr>
          <w:rFonts w:ascii="Arial" w:hAnsi="Arial" w:cs="Arial"/>
        </w:rPr>
        <w:t xml:space="preserve"> </w:t>
      </w:r>
      <w:r w:rsidR="00FF0490" w:rsidRPr="00196DD4">
        <w:rPr>
          <w:rFonts w:ascii="Arial" w:hAnsi="Arial" w:cs="Arial"/>
        </w:rPr>
        <w:t>Lines are parallel if they are always the same distance apart.</w:t>
      </w:r>
    </w:p>
    <w:p w:rsidR="0060154A" w:rsidRPr="00196DD4" w:rsidRDefault="0060154A" w:rsidP="0060154A">
      <w:pPr>
        <w:rPr>
          <w:rFonts w:ascii="Arial" w:hAnsi="Arial" w:cs="Arial"/>
        </w:rPr>
      </w:pPr>
    </w:p>
    <w:p w:rsidR="0060154A" w:rsidRPr="00196DD4" w:rsidRDefault="0060154A" w:rsidP="0060154A">
      <w:pPr>
        <w:rPr>
          <w:rFonts w:ascii="Arial" w:hAnsi="Arial" w:cs="Arial"/>
        </w:rPr>
      </w:pPr>
      <w:r w:rsidRPr="00196DD4">
        <w:rPr>
          <w:rFonts w:ascii="Arial" w:hAnsi="Arial" w:cs="Arial"/>
        </w:rPr>
        <w:t>Illustration:</w:t>
      </w:r>
    </w:p>
    <w:p w:rsidR="0060154A" w:rsidRPr="00196DD4" w:rsidRDefault="00AC4AD1" w:rsidP="0060154A">
      <w:pPr>
        <w:rPr>
          <w:rFonts w:ascii="Arial" w:hAnsi="Arial" w:cs="Arial"/>
        </w:rPr>
      </w:pPr>
      <w:r>
        <w:rPr>
          <w:rFonts w:ascii="Arial" w:hAnsi="Arial" w:cs="Arial"/>
          <w:noProof/>
        </w:rPr>
        <w:drawing>
          <wp:inline distT="0" distB="0" distL="0" distR="0">
            <wp:extent cx="1019175" cy="895350"/>
            <wp:effectExtent l="0" t="0" r="0" b="0"/>
            <wp:docPr id="36" name="Picture 36" descr="pa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ara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19175" cy="895350"/>
                    </a:xfrm>
                    <a:prstGeom prst="rect">
                      <a:avLst/>
                    </a:prstGeom>
                    <a:noFill/>
                    <a:ln>
                      <a:noFill/>
                    </a:ln>
                  </pic:spPr>
                </pic:pic>
              </a:graphicData>
            </a:graphic>
          </wp:inline>
        </w:drawing>
      </w:r>
    </w:p>
    <w:p w:rsidR="0060154A" w:rsidRPr="00196DD4" w:rsidRDefault="0060154A" w:rsidP="0060154A">
      <w:pPr>
        <w:rPr>
          <w:rFonts w:ascii="Arial" w:hAnsi="Arial" w:cs="Arial"/>
        </w:rPr>
      </w:pPr>
      <w:r w:rsidRPr="00196DD4">
        <w:rPr>
          <w:rFonts w:ascii="Arial" w:hAnsi="Arial" w:cs="Arial"/>
        </w:rPr>
        <w:t>Examples:</w:t>
      </w:r>
    </w:p>
    <w:p w:rsidR="00FF0490" w:rsidRPr="00196DD4" w:rsidRDefault="00AC4AD1" w:rsidP="0060154A">
      <w:pPr>
        <w:rPr>
          <w:rFonts w:ascii="Arial" w:hAnsi="Arial" w:cs="Arial"/>
        </w:rPr>
      </w:pPr>
      <w:r>
        <w:rPr>
          <w:rFonts w:ascii="Arial" w:hAnsi="Arial" w:cs="Arial"/>
          <w:noProof/>
        </w:rPr>
        <w:drawing>
          <wp:inline distT="0" distB="0" distL="0" distR="0">
            <wp:extent cx="971550" cy="971550"/>
            <wp:effectExtent l="0" t="0" r="0" b="0"/>
            <wp:docPr id="37" name="Picture 37" descr="p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rsidR="0060154A" w:rsidRPr="00196DD4" w:rsidRDefault="0060154A" w:rsidP="0060154A">
      <w:pPr>
        <w:rPr>
          <w:rFonts w:ascii="Arial" w:hAnsi="Arial" w:cs="Arial"/>
        </w:rPr>
      </w:pPr>
    </w:p>
    <w:p w:rsidR="0060154A" w:rsidRPr="00196DD4" w:rsidRDefault="0060154A" w:rsidP="0060154A">
      <w:pPr>
        <w:rPr>
          <w:rFonts w:ascii="Arial" w:hAnsi="Arial" w:cs="Arial"/>
          <w:b/>
        </w:rPr>
      </w:pPr>
      <w:r w:rsidRPr="00196DD4">
        <w:rPr>
          <w:rFonts w:ascii="Arial" w:hAnsi="Arial" w:cs="Arial"/>
          <w:b/>
        </w:rPr>
        <w:t>Transversal Lines</w:t>
      </w:r>
    </w:p>
    <w:p w:rsidR="0060154A" w:rsidRPr="00196DD4" w:rsidRDefault="0060154A" w:rsidP="0060154A">
      <w:pPr>
        <w:rPr>
          <w:rFonts w:ascii="Arial" w:hAnsi="Arial" w:cs="Arial"/>
        </w:rPr>
      </w:pPr>
      <w:r w:rsidRPr="00196DD4">
        <w:rPr>
          <w:rFonts w:ascii="Arial" w:hAnsi="Arial" w:cs="Arial"/>
        </w:rPr>
        <w:t xml:space="preserve">Definition: </w:t>
      </w:r>
      <w:r w:rsidR="00AE1D54" w:rsidRPr="00196DD4">
        <w:rPr>
          <w:rFonts w:ascii="Arial" w:hAnsi="Arial" w:cs="Arial"/>
        </w:rPr>
        <w:t>A line that cuts across two or more lines.</w:t>
      </w:r>
    </w:p>
    <w:p w:rsidR="0060154A" w:rsidRPr="00196DD4" w:rsidRDefault="0060154A" w:rsidP="0060154A">
      <w:pPr>
        <w:rPr>
          <w:rFonts w:ascii="Arial" w:hAnsi="Arial" w:cs="Arial"/>
        </w:rPr>
      </w:pPr>
    </w:p>
    <w:p w:rsidR="0060154A" w:rsidRPr="00196DD4" w:rsidRDefault="0060154A" w:rsidP="0060154A">
      <w:pPr>
        <w:rPr>
          <w:rFonts w:ascii="Arial" w:hAnsi="Arial" w:cs="Arial"/>
        </w:rPr>
      </w:pPr>
      <w:r w:rsidRPr="00196DD4">
        <w:rPr>
          <w:rFonts w:ascii="Arial" w:hAnsi="Arial" w:cs="Arial"/>
        </w:rPr>
        <w:t>Illustration:</w:t>
      </w:r>
      <w:r w:rsidR="00AE1D54" w:rsidRPr="00196DD4">
        <w:rPr>
          <w:rFonts w:ascii="Arial" w:hAnsi="Arial" w:cs="Arial"/>
        </w:rPr>
        <w:t xml:space="preserve"> </w:t>
      </w:r>
    </w:p>
    <w:p w:rsidR="00AE1D54" w:rsidRPr="00196DD4" w:rsidRDefault="00AC4AD1" w:rsidP="0060154A">
      <w:pPr>
        <w:rPr>
          <w:rFonts w:ascii="Arial" w:hAnsi="Arial" w:cs="Arial"/>
        </w:rPr>
      </w:pPr>
      <w:r>
        <w:rPr>
          <w:rFonts w:ascii="Arial" w:hAnsi="Arial" w:cs="Arial"/>
          <w:noProof/>
        </w:rPr>
        <w:drawing>
          <wp:inline distT="0" distB="0" distL="0" distR="0">
            <wp:extent cx="971550" cy="733425"/>
            <wp:effectExtent l="0" t="0" r="0" b="0"/>
            <wp:docPr id="38" name="Picture 38" descr="a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we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71550" cy="733425"/>
                    </a:xfrm>
                    <a:prstGeom prst="rect">
                      <a:avLst/>
                    </a:prstGeom>
                    <a:noFill/>
                    <a:ln>
                      <a:noFill/>
                    </a:ln>
                  </pic:spPr>
                </pic:pic>
              </a:graphicData>
            </a:graphic>
          </wp:inline>
        </w:drawing>
      </w:r>
    </w:p>
    <w:p w:rsidR="0060154A" w:rsidRPr="00196DD4" w:rsidRDefault="0060154A" w:rsidP="0060154A">
      <w:pPr>
        <w:rPr>
          <w:rFonts w:ascii="Arial" w:hAnsi="Arial" w:cs="Arial"/>
        </w:rPr>
      </w:pPr>
      <w:r w:rsidRPr="00196DD4">
        <w:rPr>
          <w:rFonts w:ascii="Arial" w:hAnsi="Arial" w:cs="Arial"/>
        </w:rPr>
        <w:t>Examples:</w:t>
      </w:r>
    </w:p>
    <w:p w:rsidR="0060154A" w:rsidRPr="00196DD4" w:rsidRDefault="00AC4AD1" w:rsidP="0060154A">
      <w:pPr>
        <w:rPr>
          <w:rFonts w:ascii="Arial" w:hAnsi="Arial" w:cs="Arial"/>
        </w:rPr>
      </w:pPr>
      <w:r>
        <w:rPr>
          <w:rFonts w:ascii="Arial" w:hAnsi="Arial" w:cs="Arial"/>
          <w:noProof/>
        </w:rPr>
        <w:lastRenderedPageBreak/>
        <w:drawing>
          <wp:inline distT="0" distB="0" distL="0" distR="0">
            <wp:extent cx="1409700" cy="771525"/>
            <wp:effectExtent l="0" t="0" r="0" b="0"/>
            <wp:docPr id="39" name="Picture 39" descr="imagesCA31QM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sCA31QMPQ"/>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09700" cy="771525"/>
                    </a:xfrm>
                    <a:prstGeom prst="rect">
                      <a:avLst/>
                    </a:prstGeom>
                    <a:noFill/>
                    <a:ln>
                      <a:noFill/>
                    </a:ln>
                  </pic:spPr>
                </pic:pic>
              </a:graphicData>
            </a:graphic>
          </wp:inline>
        </w:drawing>
      </w:r>
    </w:p>
    <w:p w:rsidR="0014784A" w:rsidRPr="00196DD4" w:rsidRDefault="0014784A" w:rsidP="0060154A">
      <w:pPr>
        <w:rPr>
          <w:rFonts w:ascii="Arial" w:hAnsi="Arial" w:cs="Arial"/>
        </w:rPr>
      </w:pPr>
    </w:p>
    <w:p w:rsidR="0014784A" w:rsidRPr="00196DD4" w:rsidRDefault="0014784A" w:rsidP="0060154A">
      <w:pPr>
        <w:rPr>
          <w:rFonts w:ascii="Arial" w:hAnsi="Arial" w:cs="Arial"/>
        </w:rPr>
      </w:pPr>
    </w:p>
    <w:p w:rsidR="0060154A" w:rsidRPr="00196DD4" w:rsidRDefault="0060154A" w:rsidP="0060154A">
      <w:pPr>
        <w:rPr>
          <w:rFonts w:ascii="Arial" w:hAnsi="Arial" w:cs="Arial"/>
          <w:b/>
        </w:rPr>
      </w:pPr>
      <w:r w:rsidRPr="00196DD4">
        <w:rPr>
          <w:rFonts w:ascii="Arial" w:hAnsi="Arial" w:cs="Arial"/>
          <w:b/>
        </w:rPr>
        <w:t>Alternate Interior Angles</w:t>
      </w:r>
    </w:p>
    <w:p w:rsidR="0060154A" w:rsidRPr="00196DD4" w:rsidRDefault="0060154A" w:rsidP="0060154A">
      <w:pPr>
        <w:rPr>
          <w:rFonts w:ascii="Arial" w:hAnsi="Arial" w:cs="Arial"/>
        </w:rPr>
      </w:pPr>
      <w:r w:rsidRPr="00196DD4">
        <w:rPr>
          <w:rFonts w:ascii="Arial" w:hAnsi="Arial" w:cs="Arial"/>
        </w:rPr>
        <w:t xml:space="preserve">Definition: </w:t>
      </w:r>
      <w:r w:rsidR="00AE1D54" w:rsidRPr="00196DD4">
        <w:rPr>
          <w:rFonts w:ascii="Arial" w:hAnsi="Arial" w:cs="Arial"/>
        </w:rPr>
        <w:t>Pairs of angles on opposite sides of the transversal but inside the two lines.</w:t>
      </w:r>
    </w:p>
    <w:p w:rsidR="0060154A" w:rsidRPr="00196DD4" w:rsidRDefault="0060154A" w:rsidP="0060154A">
      <w:pPr>
        <w:rPr>
          <w:rFonts w:ascii="Arial" w:hAnsi="Arial" w:cs="Arial"/>
        </w:rPr>
      </w:pPr>
    </w:p>
    <w:p w:rsidR="00AE1D54" w:rsidRPr="00196DD4" w:rsidRDefault="0060154A" w:rsidP="0060154A">
      <w:pPr>
        <w:rPr>
          <w:rFonts w:ascii="Arial" w:hAnsi="Arial" w:cs="Arial"/>
        </w:rPr>
      </w:pPr>
      <w:r w:rsidRPr="00196DD4">
        <w:rPr>
          <w:rFonts w:ascii="Arial" w:hAnsi="Arial" w:cs="Arial"/>
        </w:rPr>
        <w:t>Illustration:</w:t>
      </w:r>
    </w:p>
    <w:p w:rsidR="0060154A" w:rsidRPr="00196DD4" w:rsidRDefault="00AC4AD1" w:rsidP="0060154A">
      <w:pPr>
        <w:rPr>
          <w:rFonts w:ascii="Arial" w:hAnsi="Arial" w:cs="Arial"/>
        </w:rPr>
      </w:pPr>
      <w:r>
        <w:rPr>
          <w:rFonts w:ascii="Arial" w:hAnsi="Arial" w:cs="Arial"/>
          <w:noProof/>
        </w:rPr>
        <w:drawing>
          <wp:inline distT="0" distB="0" distL="0" distR="0">
            <wp:extent cx="885825" cy="723900"/>
            <wp:effectExtent l="0" t="0" r="0" b="0"/>
            <wp:docPr id="40" name="Picture 40" descr="imagesCA9OKB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sCA9OKBUI"/>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85825" cy="723900"/>
                    </a:xfrm>
                    <a:prstGeom prst="rect">
                      <a:avLst/>
                    </a:prstGeom>
                    <a:noFill/>
                    <a:ln>
                      <a:noFill/>
                    </a:ln>
                  </pic:spPr>
                </pic:pic>
              </a:graphicData>
            </a:graphic>
          </wp:inline>
        </w:drawing>
      </w:r>
    </w:p>
    <w:p w:rsidR="00AE1D54" w:rsidRPr="00196DD4" w:rsidRDefault="00AE1D54" w:rsidP="0060154A">
      <w:pPr>
        <w:rPr>
          <w:rFonts w:ascii="Arial" w:hAnsi="Arial" w:cs="Arial"/>
        </w:rPr>
      </w:pPr>
    </w:p>
    <w:p w:rsidR="0060154A" w:rsidRPr="00196DD4" w:rsidRDefault="0060154A" w:rsidP="0060154A">
      <w:pPr>
        <w:rPr>
          <w:rFonts w:ascii="Arial" w:hAnsi="Arial" w:cs="Arial"/>
        </w:rPr>
      </w:pPr>
      <w:r w:rsidRPr="00196DD4">
        <w:rPr>
          <w:rFonts w:ascii="Arial" w:hAnsi="Arial" w:cs="Arial"/>
        </w:rPr>
        <w:t>Examples:</w:t>
      </w:r>
      <w:r w:rsidR="00AE1D54" w:rsidRPr="00196DD4">
        <w:rPr>
          <w:rFonts w:ascii="Arial" w:hAnsi="Arial" w:cs="Arial"/>
        </w:rPr>
        <w:t xml:space="preserve"> Angle 3 and 6 are alternate interior angles.</w:t>
      </w:r>
    </w:p>
    <w:p w:rsidR="0060154A" w:rsidRPr="00196DD4" w:rsidRDefault="00AC4AD1" w:rsidP="0060154A">
      <w:pPr>
        <w:rPr>
          <w:rFonts w:ascii="Arial" w:hAnsi="Arial" w:cs="Arial"/>
        </w:rPr>
      </w:pPr>
      <w:r>
        <w:rPr>
          <w:rFonts w:ascii="Arial" w:hAnsi="Arial" w:cs="Arial"/>
          <w:noProof/>
        </w:rPr>
        <w:drawing>
          <wp:inline distT="0" distB="0" distL="0" distR="0">
            <wp:extent cx="1162050" cy="676275"/>
            <wp:effectExtent l="0" t="0" r="0" b="0"/>
            <wp:docPr id="41" name="Picture 41" descr="a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e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62050" cy="676275"/>
                    </a:xfrm>
                    <a:prstGeom prst="rect">
                      <a:avLst/>
                    </a:prstGeom>
                    <a:noFill/>
                    <a:ln>
                      <a:noFill/>
                    </a:ln>
                  </pic:spPr>
                </pic:pic>
              </a:graphicData>
            </a:graphic>
          </wp:inline>
        </w:drawing>
      </w:r>
    </w:p>
    <w:p w:rsidR="00AE1D54" w:rsidRPr="00196DD4" w:rsidRDefault="00AE1D54" w:rsidP="0060154A">
      <w:pPr>
        <w:rPr>
          <w:rFonts w:ascii="Arial" w:hAnsi="Arial" w:cs="Arial"/>
        </w:rPr>
      </w:pPr>
    </w:p>
    <w:p w:rsidR="0060154A" w:rsidRPr="00196DD4" w:rsidRDefault="0060154A" w:rsidP="0060154A">
      <w:pPr>
        <w:rPr>
          <w:rFonts w:ascii="Arial" w:hAnsi="Arial" w:cs="Arial"/>
          <w:b/>
        </w:rPr>
      </w:pPr>
      <w:r w:rsidRPr="00196DD4">
        <w:rPr>
          <w:rFonts w:ascii="Arial" w:hAnsi="Arial" w:cs="Arial"/>
          <w:b/>
        </w:rPr>
        <w:t>Alternate Exterior Angles</w:t>
      </w:r>
    </w:p>
    <w:p w:rsidR="0060154A" w:rsidRPr="00196DD4" w:rsidRDefault="0060154A" w:rsidP="0060154A">
      <w:pPr>
        <w:rPr>
          <w:rFonts w:ascii="Arial" w:hAnsi="Arial" w:cs="Arial"/>
        </w:rPr>
      </w:pPr>
      <w:r w:rsidRPr="00196DD4">
        <w:rPr>
          <w:rFonts w:ascii="Arial" w:hAnsi="Arial" w:cs="Arial"/>
        </w:rPr>
        <w:t xml:space="preserve">Definition: </w:t>
      </w:r>
      <w:r w:rsidR="00FF0490" w:rsidRPr="00196DD4">
        <w:rPr>
          <w:rFonts w:ascii="Arial" w:hAnsi="Arial" w:cs="Arial"/>
        </w:rPr>
        <w:t>Pairs of angles on opposite sides of the transversal but outside the two lines.</w:t>
      </w:r>
    </w:p>
    <w:p w:rsidR="0060154A" w:rsidRPr="00196DD4" w:rsidRDefault="0060154A" w:rsidP="0060154A">
      <w:pPr>
        <w:rPr>
          <w:rFonts w:ascii="Arial" w:hAnsi="Arial" w:cs="Arial"/>
        </w:rPr>
      </w:pPr>
    </w:p>
    <w:p w:rsidR="0060154A" w:rsidRPr="00196DD4" w:rsidRDefault="0060154A" w:rsidP="0060154A">
      <w:pPr>
        <w:rPr>
          <w:rFonts w:ascii="Arial" w:hAnsi="Arial" w:cs="Arial"/>
        </w:rPr>
      </w:pPr>
      <w:r w:rsidRPr="00196DD4">
        <w:rPr>
          <w:rFonts w:ascii="Arial" w:hAnsi="Arial" w:cs="Arial"/>
        </w:rPr>
        <w:t>Illustration:</w:t>
      </w:r>
    </w:p>
    <w:p w:rsidR="0060154A" w:rsidRPr="00196DD4" w:rsidRDefault="00AC4AD1" w:rsidP="0060154A">
      <w:pPr>
        <w:rPr>
          <w:rFonts w:ascii="Arial" w:hAnsi="Arial" w:cs="Arial"/>
        </w:rPr>
      </w:pPr>
      <w:r>
        <w:rPr>
          <w:rFonts w:ascii="Arial" w:hAnsi="Arial" w:cs="Arial"/>
          <w:noProof/>
        </w:rPr>
        <w:drawing>
          <wp:inline distT="0" distB="0" distL="0" distR="0">
            <wp:extent cx="1409700" cy="704850"/>
            <wp:effectExtent l="0" t="0" r="0" b="0"/>
            <wp:docPr id="42" name="Picture 42" descr="imagesCAF64G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sCAF64GW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09700" cy="704850"/>
                    </a:xfrm>
                    <a:prstGeom prst="rect">
                      <a:avLst/>
                    </a:prstGeom>
                    <a:noFill/>
                    <a:ln>
                      <a:noFill/>
                    </a:ln>
                  </pic:spPr>
                </pic:pic>
              </a:graphicData>
            </a:graphic>
          </wp:inline>
        </w:drawing>
      </w:r>
    </w:p>
    <w:p w:rsidR="0060154A" w:rsidRPr="00196DD4" w:rsidRDefault="0060154A" w:rsidP="0060154A">
      <w:pPr>
        <w:rPr>
          <w:rFonts w:ascii="Arial" w:hAnsi="Arial" w:cs="Arial"/>
        </w:rPr>
      </w:pPr>
      <w:r w:rsidRPr="00196DD4">
        <w:rPr>
          <w:rFonts w:ascii="Arial" w:hAnsi="Arial" w:cs="Arial"/>
        </w:rPr>
        <w:t>Examples:</w:t>
      </w:r>
    </w:p>
    <w:p w:rsidR="00FF0490" w:rsidRPr="00196DD4" w:rsidRDefault="00AC4AD1" w:rsidP="0060154A">
      <w:pPr>
        <w:rPr>
          <w:rFonts w:ascii="Arial" w:hAnsi="Arial" w:cs="Arial"/>
        </w:rPr>
      </w:pPr>
      <w:r>
        <w:rPr>
          <w:rFonts w:ascii="Arial" w:hAnsi="Arial" w:cs="Arial"/>
          <w:noProof/>
        </w:rPr>
        <w:drawing>
          <wp:inline distT="0" distB="0" distL="0" distR="0">
            <wp:extent cx="609600" cy="742950"/>
            <wp:effectExtent l="0" t="0" r="0" b="0"/>
            <wp:docPr id="43" name="Picture 43" descr="imagesCA3BY9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sCA3BY9B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09600" cy="742950"/>
                    </a:xfrm>
                    <a:prstGeom prst="rect">
                      <a:avLst/>
                    </a:prstGeom>
                    <a:noFill/>
                    <a:ln>
                      <a:noFill/>
                    </a:ln>
                  </pic:spPr>
                </pic:pic>
              </a:graphicData>
            </a:graphic>
          </wp:inline>
        </w:drawing>
      </w:r>
    </w:p>
    <w:p w:rsidR="0014784A" w:rsidRPr="00196DD4" w:rsidRDefault="0014784A" w:rsidP="0060154A">
      <w:pPr>
        <w:rPr>
          <w:rFonts w:ascii="Arial" w:hAnsi="Arial" w:cs="Arial"/>
        </w:rPr>
      </w:pPr>
    </w:p>
    <w:p w:rsidR="0014784A" w:rsidRPr="00196DD4" w:rsidRDefault="0014784A" w:rsidP="0060154A">
      <w:pPr>
        <w:rPr>
          <w:rFonts w:ascii="Arial" w:hAnsi="Arial" w:cs="Arial"/>
        </w:rPr>
      </w:pPr>
    </w:p>
    <w:p w:rsidR="0014784A" w:rsidRPr="00196DD4" w:rsidRDefault="0014784A" w:rsidP="0060154A">
      <w:pPr>
        <w:rPr>
          <w:rFonts w:ascii="Arial" w:hAnsi="Arial" w:cs="Arial"/>
        </w:rPr>
      </w:pPr>
    </w:p>
    <w:p w:rsidR="0014784A" w:rsidRPr="00196DD4" w:rsidRDefault="0014784A" w:rsidP="0060154A">
      <w:pPr>
        <w:rPr>
          <w:rFonts w:ascii="Arial" w:hAnsi="Arial" w:cs="Arial"/>
        </w:rPr>
      </w:pPr>
    </w:p>
    <w:p w:rsidR="0014784A" w:rsidRPr="00196DD4" w:rsidRDefault="0014784A" w:rsidP="0060154A">
      <w:pPr>
        <w:rPr>
          <w:rFonts w:ascii="Arial" w:hAnsi="Arial" w:cs="Arial"/>
        </w:rPr>
      </w:pPr>
    </w:p>
    <w:p w:rsidR="0060154A" w:rsidRPr="00196DD4" w:rsidRDefault="0060154A" w:rsidP="0060154A">
      <w:pPr>
        <w:rPr>
          <w:rFonts w:ascii="Arial" w:hAnsi="Arial" w:cs="Arial"/>
        </w:rPr>
      </w:pPr>
    </w:p>
    <w:p w:rsidR="0060154A" w:rsidRPr="00196DD4" w:rsidRDefault="0060154A" w:rsidP="0060154A">
      <w:pPr>
        <w:rPr>
          <w:rFonts w:ascii="Arial" w:hAnsi="Arial" w:cs="Arial"/>
          <w:b/>
        </w:rPr>
      </w:pPr>
      <w:r w:rsidRPr="00196DD4">
        <w:rPr>
          <w:rFonts w:ascii="Arial" w:hAnsi="Arial" w:cs="Arial"/>
          <w:b/>
        </w:rPr>
        <w:t>Corresponding Angles</w:t>
      </w:r>
    </w:p>
    <w:p w:rsidR="0060154A" w:rsidRPr="00196DD4" w:rsidRDefault="0060154A" w:rsidP="0060154A">
      <w:pPr>
        <w:rPr>
          <w:rFonts w:ascii="Arial" w:hAnsi="Arial" w:cs="Arial"/>
        </w:rPr>
      </w:pPr>
      <w:r w:rsidRPr="00196DD4">
        <w:rPr>
          <w:rFonts w:ascii="Arial" w:hAnsi="Arial" w:cs="Arial"/>
        </w:rPr>
        <w:t xml:space="preserve">Definition: </w:t>
      </w:r>
      <w:r w:rsidR="00AE1D54" w:rsidRPr="00196DD4">
        <w:rPr>
          <w:rFonts w:ascii="Arial" w:hAnsi="Arial" w:cs="Arial"/>
        </w:rPr>
        <w:t xml:space="preserve"> Two congruent angles, both lying on the same side of the transversal and situated the same way on two different parallel lines.</w:t>
      </w:r>
    </w:p>
    <w:p w:rsidR="0060154A" w:rsidRPr="00196DD4" w:rsidRDefault="0060154A" w:rsidP="0060154A">
      <w:pPr>
        <w:rPr>
          <w:rFonts w:ascii="Arial" w:hAnsi="Arial" w:cs="Arial"/>
        </w:rPr>
      </w:pPr>
    </w:p>
    <w:p w:rsidR="0060154A" w:rsidRPr="00196DD4" w:rsidRDefault="0060154A" w:rsidP="0060154A">
      <w:pPr>
        <w:rPr>
          <w:rFonts w:ascii="Arial" w:hAnsi="Arial" w:cs="Arial"/>
        </w:rPr>
      </w:pPr>
      <w:r w:rsidRPr="00196DD4">
        <w:rPr>
          <w:rFonts w:ascii="Arial" w:hAnsi="Arial" w:cs="Arial"/>
        </w:rPr>
        <w:lastRenderedPageBreak/>
        <w:t>Illustration:</w:t>
      </w:r>
    </w:p>
    <w:p w:rsidR="0060154A" w:rsidRPr="00196DD4" w:rsidRDefault="00AC4AD1" w:rsidP="0060154A">
      <w:pPr>
        <w:rPr>
          <w:rFonts w:ascii="Arial" w:hAnsi="Arial" w:cs="Arial"/>
        </w:rPr>
      </w:pPr>
      <w:r>
        <w:rPr>
          <w:rFonts w:ascii="Arial" w:hAnsi="Arial" w:cs="Arial"/>
          <w:noProof/>
        </w:rPr>
        <w:drawing>
          <wp:inline distT="0" distB="0" distL="0" distR="0">
            <wp:extent cx="1085850" cy="809625"/>
            <wp:effectExtent l="0" t="0" r="0" b="0"/>
            <wp:docPr id="44" name="Picture 44" descr="imagesCAZPYA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sCAZPYAI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85850" cy="809625"/>
                    </a:xfrm>
                    <a:prstGeom prst="rect">
                      <a:avLst/>
                    </a:prstGeom>
                    <a:noFill/>
                    <a:ln>
                      <a:noFill/>
                    </a:ln>
                  </pic:spPr>
                </pic:pic>
              </a:graphicData>
            </a:graphic>
          </wp:inline>
        </w:drawing>
      </w:r>
    </w:p>
    <w:p w:rsidR="0060154A" w:rsidRPr="00196DD4" w:rsidRDefault="0060154A" w:rsidP="0060154A">
      <w:pPr>
        <w:rPr>
          <w:rFonts w:ascii="Arial" w:hAnsi="Arial" w:cs="Arial"/>
        </w:rPr>
      </w:pPr>
      <w:r w:rsidRPr="00196DD4">
        <w:rPr>
          <w:rFonts w:ascii="Arial" w:hAnsi="Arial" w:cs="Arial"/>
        </w:rPr>
        <w:t>Examples:</w:t>
      </w:r>
      <w:r w:rsidR="00AE1D54" w:rsidRPr="00196DD4">
        <w:rPr>
          <w:rFonts w:ascii="Arial" w:hAnsi="Arial" w:cs="Arial"/>
        </w:rPr>
        <w:t xml:space="preserve"> Angle C and B are corresponding angles.</w:t>
      </w:r>
    </w:p>
    <w:p w:rsidR="00AE1D54" w:rsidRPr="00196DD4" w:rsidRDefault="00AC4AD1" w:rsidP="0060154A">
      <w:pPr>
        <w:rPr>
          <w:rFonts w:ascii="Arial" w:hAnsi="Arial" w:cs="Arial"/>
        </w:rPr>
      </w:pPr>
      <w:r>
        <w:rPr>
          <w:rFonts w:ascii="Arial" w:hAnsi="Arial" w:cs="Arial"/>
          <w:noProof/>
        </w:rPr>
        <w:drawing>
          <wp:inline distT="0" distB="0" distL="0" distR="0">
            <wp:extent cx="1457325" cy="790575"/>
            <wp:effectExtent l="0" t="0" r="0" b="0"/>
            <wp:docPr id="45" name="Picture 45" descr="imagesCA1MJ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sCA1MJ88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57325" cy="790575"/>
                    </a:xfrm>
                    <a:prstGeom prst="rect">
                      <a:avLst/>
                    </a:prstGeom>
                    <a:noFill/>
                    <a:ln>
                      <a:noFill/>
                    </a:ln>
                  </pic:spPr>
                </pic:pic>
              </a:graphicData>
            </a:graphic>
          </wp:inline>
        </w:drawing>
      </w:r>
    </w:p>
    <w:p w:rsidR="0014784A" w:rsidRPr="00196DD4" w:rsidRDefault="0014784A" w:rsidP="0060154A">
      <w:pPr>
        <w:rPr>
          <w:rFonts w:ascii="Arial" w:hAnsi="Arial" w:cs="Arial"/>
        </w:rPr>
      </w:pPr>
    </w:p>
    <w:p w:rsidR="0014784A" w:rsidRPr="00196DD4" w:rsidRDefault="0014784A" w:rsidP="0060154A">
      <w:pPr>
        <w:rPr>
          <w:rFonts w:ascii="Arial" w:hAnsi="Arial" w:cs="Arial"/>
        </w:rPr>
      </w:pPr>
    </w:p>
    <w:p w:rsidR="0060154A" w:rsidRPr="00196DD4" w:rsidRDefault="0060154A" w:rsidP="0060154A">
      <w:pPr>
        <w:rPr>
          <w:rFonts w:ascii="Arial" w:hAnsi="Arial" w:cs="Arial"/>
        </w:rPr>
      </w:pPr>
    </w:p>
    <w:p w:rsidR="0060154A" w:rsidRPr="00196DD4" w:rsidRDefault="0060154A" w:rsidP="0060154A">
      <w:pPr>
        <w:rPr>
          <w:rFonts w:ascii="Arial" w:hAnsi="Arial" w:cs="Arial"/>
          <w:b/>
        </w:rPr>
      </w:pPr>
      <w:r w:rsidRPr="00196DD4">
        <w:rPr>
          <w:rFonts w:ascii="Arial" w:hAnsi="Arial" w:cs="Arial"/>
          <w:b/>
        </w:rPr>
        <w:t>Consecutive Interior Angles</w:t>
      </w:r>
    </w:p>
    <w:p w:rsidR="0060154A" w:rsidRPr="00196DD4" w:rsidRDefault="0060154A" w:rsidP="0060154A">
      <w:pPr>
        <w:rPr>
          <w:rFonts w:ascii="Arial" w:hAnsi="Arial" w:cs="Arial"/>
        </w:rPr>
      </w:pPr>
      <w:r w:rsidRPr="00196DD4">
        <w:rPr>
          <w:rFonts w:ascii="Arial" w:hAnsi="Arial" w:cs="Arial"/>
        </w:rPr>
        <w:t xml:space="preserve">Definition: </w:t>
      </w:r>
      <w:r w:rsidR="0014784A" w:rsidRPr="00196DD4">
        <w:rPr>
          <w:rFonts w:ascii="Arial" w:hAnsi="Arial" w:cs="Arial"/>
        </w:rPr>
        <w:t xml:space="preserve"> The pairs of angles on one side of the transversal but inside the two lines.</w:t>
      </w:r>
    </w:p>
    <w:p w:rsidR="0060154A" w:rsidRPr="00196DD4" w:rsidRDefault="0060154A" w:rsidP="0060154A">
      <w:pPr>
        <w:rPr>
          <w:rFonts w:ascii="Arial" w:hAnsi="Arial" w:cs="Arial"/>
        </w:rPr>
      </w:pPr>
    </w:p>
    <w:p w:rsidR="0060154A" w:rsidRPr="00196DD4" w:rsidRDefault="0060154A" w:rsidP="0060154A">
      <w:pPr>
        <w:rPr>
          <w:rFonts w:ascii="Arial" w:hAnsi="Arial" w:cs="Arial"/>
        </w:rPr>
      </w:pPr>
      <w:r w:rsidRPr="00196DD4">
        <w:rPr>
          <w:rFonts w:ascii="Arial" w:hAnsi="Arial" w:cs="Arial"/>
        </w:rPr>
        <w:t>Illustration:</w:t>
      </w:r>
      <w:r w:rsidR="0014784A" w:rsidRPr="00196DD4">
        <w:rPr>
          <w:rFonts w:ascii="Arial" w:hAnsi="Arial" w:cs="Arial"/>
        </w:rPr>
        <w:t xml:space="preserve"> </w:t>
      </w:r>
    </w:p>
    <w:p w:rsidR="0060154A" w:rsidRPr="00196DD4" w:rsidRDefault="00AC4AD1" w:rsidP="0060154A">
      <w:pPr>
        <w:rPr>
          <w:rFonts w:ascii="Arial" w:hAnsi="Arial" w:cs="Arial"/>
        </w:rPr>
      </w:pPr>
      <w:r>
        <w:rPr>
          <w:rFonts w:ascii="Arial" w:hAnsi="Arial" w:cs="Arial"/>
          <w:noProof/>
        </w:rPr>
        <w:drawing>
          <wp:inline distT="0" distB="0" distL="0" distR="0">
            <wp:extent cx="895350" cy="990600"/>
            <wp:effectExtent l="0" t="0" r="0" b="0"/>
            <wp:docPr id="46" name="Picture 46" descr="consecutive-interior-ang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nsecutive-interior-angle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95350" cy="990600"/>
                    </a:xfrm>
                    <a:prstGeom prst="rect">
                      <a:avLst/>
                    </a:prstGeom>
                    <a:noFill/>
                    <a:ln>
                      <a:noFill/>
                    </a:ln>
                  </pic:spPr>
                </pic:pic>
              </a:graphicData>
            </a:graphic>
          </wp:inline>
        </w:drawing>
      </w:r>
    </w:p>
    <w:p w:rsidR="0060154A" w:rsidRPr="00196DD4" w:rsidRDefault="0060154A" w:rsidP="0060154A">
      <w:pPr>
        <w:rPr>
          <w:rFonts w:ascii="Arial" w:hAnsi="Arial" w:cs="Arial"/>
        </w:rPr>
      </w:pPr>
      <w:r w:rsidRPr="00196DD4">
        <w:rPr>
          <w:rFonts w:ascii="Arial" w:hAnsi="Arial" w:cs="Arial"/>
        </w:rPr>
        <w:t>Examples:</w:t>
      </w:r>
    </w:p>
    <w:p w:rsidR="0060154A" w:rsidRPr="00196DD4" w:rsidRDefault="00AC4AD1" w:rsidP="0060154A">
      <w:pPr>
        <w:rPr>
          <w:rFonts w:ascii="Arial" w:hAnsi="Arial" w:cs="Arial"/>
        </w:rPr>
      </w:pPr>
      <w:r>
        <w:rPr>
          <w:rFonts w:ascii="Arial" w:hAnsi="Arial" w:cs="Arial"/>
          <w:noProof/>
        </w:rPr>
        <w:drawing>
          <wp:inline distT="0" distB="0" distL="0" distR="0">
            <wp:extent cx="1581150" cy="904875"/>
            <wp:effectExtent l="0" t="0" r="0" b="0"/>
            <wp:docPr id="47" name="Picture 47" descr="er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rw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81150" cy="904875"/>
                    </a:xfrm>
                    <a:prstGeom prst="rect">
                      <a:avLst/>
                    </a:prstGeom>
                    <a:noFill/>
                    <a:ln>
                      <a:noFill/>
                    </a:ln>
                  </pic:spPr>
                </pic:pic>
              </a:graphicData>
            </a:graphic>
          </wp:inline>
        </w:drawing>
      </w:r>
    </w:p>
    <w:p w:rsidR="0014784A" w:rsidRPr="00196DD4" w:rsidRDefault="0014784A" w:rsidP="0060154A">
      <w:pPr>
        <w:rPr>
          <w:rFonts w:ascii="Arial" w:hAnsi="Arial" w:cs="Arial"/>
        </w:rPr>
      </w:pPr>
    </w:p>
    <w:p w:rsidR="0014784A" w:rsidRPr="00196DD4" w:rsidRDefault="0014784A" w:rsidP="0060154A">
      <w:pPr>
        <w:rPr>
          <w:rFonts w:ascii="Arial" w:hAnsi="Arial" w:cs="Arial"/>
        </w:rPr>
      </w:pPr>
    </w:p>
    <w:p w:rsidR="0060154A" w:rsidRPr="00196DD4" w:rsidRDefault="0060154A" w:rsidP="0060154A">
      <w:pPr>
        <w:rPr>
          <w:rFonts w:ascii="Arial" w:hAnsi="Arial" w:cs="Arial"/>
          <w:b/>
        </w:rPr>
      </w:pPr>
      <w:r w:rsidRPr="00196DD4">
        <w:rPr>
          <w:rFonts w:ascii="Arial" w:hAnsi="Arial" w:cs="Arial"/>
          <w:b/>
        </w:rPr>
        <w:t>Same-Side Exterior Angles</w:t>
      </w:r>
    </w:p>
    <w:p w:rsidR="0060154A" w:rsidRPr="00196DD4" w:rsidRDefault="0060154A" w:rsidP="0060154A">
      <w:pPr>
        <w:rPr>
          <w:rFonts w:ascii="Arial" w:hAnsi="Arial" w:cs="Arial"/>
        </w:rPr>
      </w:pPr>
      <w:r w:rsidRPr="00196DD4">
        <w:rPr>
          <w:rFonts w:ascii="Arial" w:hAnsi="Arial" w:cs="Arial"/>
        </w:rPr>
        <w:t xml:space="preserve">Definition: </w:t>
      </w:r>
      <w:r w:rsidR="0014784A" w:rsidRPr="00196DD4">
        <w:rPr>
          <w:rFonts w:ascii="Arial" w:hAnsi="Arial" w:cs="Arial"/>
        </w:rPr>
        <w:t xml:space="preserve"> Two angles outside the two parallel lines along the same side of a transversal line.</w:t>
      </w:r>
    </w:p>
    <w:p w:rsidR="0060154A" w:rsidRPr="00196DD4" w:rsidRDefault="0060154A" w:rsidP="0060154A">
      <w:pPr>
        <w:rPr>
          <w:rFonts w:ascii="Arial" w:hAnsi="Arial" w:cs="Arial"/>
        </w:rPr>
      </w:pPr>
    </w:p>
    <w:p w:rsidR="0060154A" w:rsidRPr="00196DD4" w:rsidRDefault="0060154A" w:rsidP="0060154A">
      <w:pPr>
        <w:rPr>
          <w:rFonts w:ascii="Arial" w:hAnsi="Arial" w:cs="Arial"/>
        </w:rPr>
      </w:pPr>
      <w:r w:rsidRPr="00196DD4">
        <w:rPr>
          <w:rFonts w:ascii="Arial" w:hAnsi="Arial" w:cs="Arial"/>
        </w:rPr>
        <w:t>Illustration:</w:t>
      </w:r>
      <w:r w:rsidR="0014784A" w:rsidRPr="00196DD4">
        <w:rPr>
          <w:rFonts w:ascii="Arial" w:hAnsi="Arial" w:cs="Arial"/>
        </w:rPr>
        <w:t xml:space="preserve"> Angle 1 and 7</w:t>
      </w:r>
    </w:p>
    <w:p w:rsidR="0014784A" w:rsidRPr="00196DD4" w:rsidRDefault="0014784A" w:rsidP="0060154A">
      <w:pPr>
        <w:rPr>
          <w:rFonts w:ascii="Arial" w:hAnsi="Arial" w:cs="Arial"/>
        </w:rPr>
      </w:pPr>
    </w:p>
    <w:p w:rsidR="0060154A" w:rsidRPr="00196DD4" w:rsidRDefault="00AC4AD1" w:rsidP="0060154A">
      <w:pPr>
        <w:rPr>
          <w:rFonts w:ascii="Arial" w:hAnsi="Arial" w:cs="Arial"/>
        </w:rPr>
      </w:pPr>
      <w:r>
        <w:rPr>
          <w:rFonts w:ascii="Arial" w:hAnsi="Arial" w:cs="Arial"/>
          <w:noProof/>
        </w:rPr>
        <w:drawing>
          <wp:inline distT="0" distB="0" distL="0" distR="0">
            <wp:extent cx="1362075" cy="762000"/>
            <wp:effectExtent l="0" t="0" r="0" b="0"/>
            <wp:docPr id="48" name="Picture 48" descr="t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62075" cy="762000"/>
                    </a:xfrm>
                    <a:prstGeom prst="rect">
                      <a:avLst/>
                    </a:prstGeom>
                    <a:noFill/>
                    <a:ln>
                      <a:noFill/>
                    </a:ln>
                  </pic:spPr>
                </pic:pic>
              </a:graphicData>
            </a:graphic>
          </wp:inline>
        </w:drawing>
      </w:r>
    </w:p>
    <w:p w:rsidR="0014784A" w:rsidRPr="00196DD4" w:rsidRDefault="0014784A" w:rsidP="0060154A">
      <w:pPr>
        <w:rPr>
          <w:rFonts w:ascii="Arial" w:hAnsi="Arial" w:cs="Arial"/>
        </w:rPr>
      </w:pPr>
    </w:p>
    <w:p w:rsidR="0014784A" w:rsidRPr="00196DD4" w:rsidRDefault="0014784A" w:rsidP="0060154A">
      <w:pPr>
        <w:rPr>
          <w:rFonts w:ascii="Arial" w:hAnsi="Arial" w:cs="Arial"/>
        </w:rPr>
      </w:pPr>
    </w:p>
    <w:p w:rsidR="0014784A" w:rsidRPr="00196DD4" w:rsidRDefault="0014784A" w:rsidP="0060154A">
      <w:pPr>
        <w:rPr>
          <w:rFonts w:ascii="Arial" w:hAnsi="Arial" w:cs="Arial"/>
        </w:rPr>
      </w:pPr>
    </w:p>
    <w:p w:rsidR="0014784A" w:rsidRPr="00196DD4" w:rsidRDefault="0060154A" w:rsidP="0060154A">
      <w:pPr>
        <w:rPr>
          <w:rFonts w:ascii="Arial" w:hAnsi="Arial" w:cs="Arial"/>
        </w:rPr>
      </w:pPr>
      <w:r w:rsidRPr="00196DD4">
        <w:rPr>
          <w:rFonts w:ascii="Arial" w:hAnsi="Arial" w:cs="Arial"/>
        </w:rPr>
        <w:lastRenderedPageBreak/>
        <w:t>Examples:</w:t>
      </w:r>
      <w:r w:rsidR="0014784A" w:rsidRPr="00196DD4">
        <w:rPr>
          <w:rFonts w:ascii="Arial" w:hAnsi="Arial" w:cs="Arial"/>
        </w:rPr>
        <w:t xml:space="preserve"> Angles E and F</w:t>
      </w:r>
    </w:p>
    <w:p w:rsidR="00F82AC9" w:rsidRPr="00196DD4" w:rsidRDefault="00AC4AD1" w:rsidP="0060154A">
      <w:pPr>
        <w:rPr>
          <w:rFonts w:ascii="Arial" w:hAnsi="Arial" w:cs="Arial"/>
        </w:rPr>
      </w:pPr>
      <w:r>
        <w:rPr>
          <w:rFonts w:ascii="Arial" w:hAnsi="Arial" w:cs="Arial"/>
          <w:noProof/>
        </w:rPr>
        <w:drawing>
          <wp:inline distT="0" distB="0" distL="0" distR="0">
            <wp:extent cx="2219325" cy="1438275"/>
            <wp:effectExtent l="0" t="0" r="0" b="0"/>
            <wp:docPr id="49" name="Picture 49" descr="091809_1257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091809_1257_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19325" cy="1438275"/>
                    </a:xfrm>
                    <a:prstGeom prst="rect">
                      <a:avLst/>
                    </a:prstGeom>
                    <a:noFill/>
                    <a:ln>
                      <a:noFill/>
                    </a:ln>
                  </pic:spPr>
                </pic:pic>
              </a:graphicData>
            </a:graphic>
          </wp:inline>
        </w:drawing>
      </w:r>
    </w:p>
    <w:p w:rsidR="00F82AC9" w:rsidRPr="00196DD4" w:rsidRDefault="00F82AC9" w:rsidP="0060154A">
      <w:pPr>
        <w:rPr>
          <w:rFonts w:ascii="Arial" w:hAnsi="Arial" w:cs="Arial"/>
          <w:b/>
          <w:color w:val="FF0000"/>
        </w:rPr>
      </w:pPr>
      <w:r w:rsidRPr="00196DD4">
        <w:rPr>
          <w:rFonts w:ascii="Arial" w:hAnsi="Arial" w:cs="Arial"/>
        </w:rPr>
        <w:br w:type="page"/>
      </w:r>
      <w:r w:rsidRPr="00196DD4">
        <w:rPr>
          <w:rFonts w:ascii="Arial" w:hAnsi="Arial" w:cs="Arial"/>
          <w:b/>
          <w:color w:val="FF0000"/>
        </w:rPr>
        <w:lastRenderedPageBreak/>
        <w:t>Week 12 Vocabulary</w:t>
      </w:r>
    </w:p>
    <w:p w:rsidR="00F82AC9" w:rsidRPr="00196DD4" w:rsidRDefault="00F82AC9" w:rsidP="0060154A">
      <w:pPr>
        <w:rPr>
          <w:rFonts w:ascii="Arial" w:hAnsi="Arial" w:cs="Arial"/>
          <w:b/>
        </w:rPr>
      </w:pPr>
    </w:p>
    <w:p w:rsidR="00F82AC9" w:rsidRPr="00196DD4" w:rsidRDefault="00F82AC9" w:rsidP="0060154A">
      <w:pPr>
        <w:rPr>
          <w:rFonts w:ascii="Arial" w:hAnsi="Arial" w:cs="Arial"/>
          <w:b/>
        </w:rPr>
      </w:pPr>
      <w:r w:rsidRPr="00196DD4">
        <w:rPr>
          <w:rFonts w:ascii="Arial" w:hAnsi="Arial" w:cs="Arial"/>
          <w:b/>
        </w:rPr>
        <w:t>Acute Triangle</w:t>
      </w:r>
    </w:p>
    <w:p w:rsidR="00F75759" w:rsidRPr="00196DD4" w:rsidRDefault="00F75759" w:rsidP="0060154A">
      <w:pPr>
        <w:rPr>
          <w:rFonts w:ascii="Arial" w:hAnsi="Arial" w:cs="Arial"/>
        </w:rPr>
      </w:pPr>
      <w:r w:rsidRPr="00196DD4">
        <w:rPr>
          <w:rFonts w:ascii="Arial" w:hAnsi="Arial" w:cs="Arial"/>
        </w:rPr>
        <w:t xml:space="preserve">Definition: A triangle each of whose angles measures less than 90 degrees. </w:t>
      </w:r>
    </w:p>
    <w:p w:rsidR="00F75759" w:rsidRPr="00196DD4" w:rsidRDefault="00F75759" w:rsidP="0060154A">
      <w:pPr>
        <w:rPr>
          <w:rFonts w:ascii="Arial" w:hAnsi="Arial" w:cs="Arial"/>
        </w:rPr>
      </w:pPr>
    </w:p>
    <w:p w:rsidR="00F75759" w:rsidRPr="00196DD4" w:rsidRDefault="00F75759" w:rsidP="0060154A">
      <w:pPr>
        <w:rPr>
          <w:rFonts w:ascii="Arial" w:hAnsi="Arial" w:cs="Arial"/>
        </w:rPr>
      </w:pPr>
      <w:r w:rsidRPr="00196DD4">
        <w:rPr>
          <w:rFonts w:ascii="Arial" w:hAnsi="Arial" w:cs="Arial"/>
        </w:rPr>
        <w:t xml:space="preserve">Illustration: </w:t>
      </w:r>
      <w:ins w:id="0" w:author="Nick" w:date="2012-01-02T13:14:00Z">
        <w:r w:rsidR="00AC4AD1">
          <w:rPr>
            <w:rFonts w:ascii="Arial" w:hAnsi="Arial" w:cs="Arial"/>
            <w:noProof/>
            <w:rPrChange w:id="1">
              <w:rPr>
                <w:noProof/>
              </w:rPr>
            </w:rPrChange>
          </w:rPr>
          <w:drawing>
            <wp:inline distT="0" distB="0" distL="0" distR="0">
              <wp:extent cx="1209675" cy="657225"/>
              <wp:effectExtent l="0" t="0" r="0" b="0"/>
              <wp:docPr id="53" name="Picture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09675" cy="657225"/>
                      </a:xfrm>
                      <a:prstGeom prst="rect">
                        <a:avLst/>
                      </a:prstGeom>
                      <a:noFill/>
                      <a:ln>
                        <a:noFill/>
                      </a:ln>
                    </pic:spPr>
                  </pic:pic>
                </a:graphicData>
              </a:graphic>
            </wp:inline>
          </w:drawing>
        </w:r>
      </w:ins>
    </w:p>
    <w:p w:rsidR="00F75759" w:rsidRPr="00196DD4" w:rsidRDefault="00F75759" w:rsidP="0060154A">
      <w:pPr>
        <w:rPr>
          <w:rFonts w:ascii="Arial" w:hAnsi="Arial" w:cs="Arial"/>
        </w:rPr>
      </w:pPr>
    </w:p>
    <w:p w:rsidR="00F75759" w:rsidRPr="00196DD4" w:rsidRDefault="00F75759" w:rsidP="0060154A">
      <w:pPr>
        <w:rPr>
          <w:rFonts w:ascii="Arial" w:hAnsi="Arial" w:cs="Arial"/>
        </w:rPr>
      </w:pPr>
      <w:r w:rsidRPr="00196DD4">
        <w:rPr>
          <w:rFonts w:ascii="Arial" w:hAnsi="Arial" w:cs="Arial"/>
        </w:rPr>
        <w:t xml:space="preserve">Examples: </w:t>
      </w:r>
      <w:r w:rsidR="00196DD4" w:rsidRPr="00196DD4">
        <w:rPr>
          <w:rFonts w:ascii="Arial" w:hAnsi="Arial" w:cs="Arial"/>
        </w:rPr>
        <w:t xml:space="preserve"> </w:t>
      </w:r>
      <w:del w:id="2" w:author="Nick" w:date="2012-01-02T13:14:00Z">
        <w:r w:rsidR="00AC4AD1">
          <w:rPr>
            <w:rFonts w:ascii="Arial" w:hAnsi="Arial" w:cs="Arial"/>
            <w:noProof/>
            <w:rPrChange w:id="3">
              <w:rPr>
                <w:noProof/>
              </w:rPr>
            </w:rPrChange>
          </w:rPr>
          <w:drawing>
            <wp:inline distT="0" distB="0" distL="0" distR="0">
              <wp:extent cx="638175" cy="828675"/>
              <wp:effectExtent l="0" t="0" r="0" b="0"/>
              <wp:docPr id="54" name="Picture 54" descr="imagesCAN746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sCAN7467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8175" cy="828675"/>
                      </a:xfrm>
                      <a:prstGeom prst="rect">
                        <a:avLst/>
                      </a:prstGeom>
                      <a:noFill/>
                      <a:ln>
                        <a:noFill/>
                      </a:ln>
                    </pic:spPr>
                  </pic:pic>
                </a:graphicData>
              </a:graphic>
            </wp:inline>
          </w:drawing>
        </w:r>
      </w:del>
      <w:ins w:id="4" w:author="Nick" w:date="2012-01-02T13:14:00Z">
        <w:r w:rsidR="00AC4AD1">
          <w:rPr>
            <w:rFonts w:ascii="Arial" w:hAnsi="Arial" w:cs="Arial"/>
            <w:noProof/>
            <w:rPrChange w:id="5">
              <w:rPr>
                <w:noProof/>
              </w:rPr>
            </w:rPrChange>
          </w:rPr>
          <w:drawing>
            <wp:inline distT="0" distB="0" distL="0" distR="0">
              <wp:extent cx="638175" cy="828675"/>
              <wp:effectExtent l="0" t="0" r="0" b="0"/>
              <wp:docPr id="55" name="Picture 55" descr="imagesCAN7467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sCAN7467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8175" cy="828675"/>
                      </a:xfrm>
                      <a:prstGeom prst="rect">
                        <a:avLst/>
                      </a:prstGeom>
                      <a:noFill/>
                      <a:ln>
                        <a:noFill/>
                      </a:ln>
                    </pic:spPr>
                  </pic:pic>
                </a:graphicData>
              </a:graphic>
            </wp:inline>
          </w:drawing>
        </w:r>
      </w:ins>
    </w:p>
    <w:p w:rsidR="00196DD4" w:rsidRPr="00196DD4" w:rsidRDefault="00196DD4" w:rsidP="0060154A">
      <w:pPr>
        <w:rPr>
          <w:rFonts w:ascii="Arial" w:hAnsi="Arial" w:cs="Arial"/>
        </w:rPr>
      </w:pPr>
    </w:p>
    <w:p w:rsidR="00F75759" w:rsidRPr="00196DD4" w:rsidRDefault="00F75759" w:rsidP="0060154A">
      <w:pPr>
        <w:rPr>
          <w:rFonts w:ascii="Arial" w:hAnsi="Arial" w:cs="Arial"/>
        </w:rPr>
      </w:pPr>
    </w:p>
    <w:p w:rsidR="00F75759" w:rsidRPr="00196DD4" w:rsidRDefault="00F82AC9" w:rsidP="00F75759">
      <w:pPr>
        <w:rPr>
          <w:rFonts w:ascii="Arial" w:hAnsi="Arial" w:cs="Arial"/>
          <w:b/>
        </w:rPr>
      </w:pPr>
      <w:r w:rsidRPr="00196DD4">
        <w:rPr>
          <w:rFonts w:ascii="Arial" w:hAnsi="Arial" w:cs="Arial"/>
          <w:b/>
        </w:rPr>
        <w:t>Right Triangle</w:t>
      </w:r>
      <w:r w:rsidR="00F75759" w:rsidRPr="00196DD4">
        <w:rPr>
          <w:rFonts w:ascii="Arial" w:hAnsi="Arial" w:cs="Arial"/>
          <w:b/>
        </w:rPr>
        <w:t xml:space="preserve"> </w:t>
      </w:r>
    </w:p>
    <w:p w:rsidR="00F75759" w:rsidRPr="00196DD4" w:rsidRDefault="00F75759" w:rsidP="00F75759">
      <w:pPr>
        <w:rPr>
          <w:rFonts w:ascii="Arial" w:hAnsi="Arial" w:cs="Arial"/>
        </w:rPr>
      </w:pPr>
      <w:r w:rsidRPr="00196DD4">
        <w:rPr>
          <w:rFonts w:ascii="Arial" w:hAnsi="Arial" w:cs="Arial"/>
        </w:rPr>
        <w:t>Definition:  A triangle that contains a right angle.</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Illustration:</w:t>
      </w:r>
      <w:r w:rsidR="00196DD4">
        <w:rPr>
          <w:rFonts w:ascii="Arial" w:hAnsi="Arial" w:cs="Arial"/>
        </w:rPr>
        <w:t xml:space="preserve"> </w:t>
      </w:r>
      <w:ins w:id="6" w:author="Nick" w:date="2012-01-02T13:14:00Z">
        <w:r w:rsidR="00AC4AD1">
          <w:rPr>
            <w:rFonts w:ascii="Arial" w:hAnsi="Arial" w:cs="Arial"/>
            <w:noProof/>
            <w:color w:val="0000FF"/>
            <w:sz w:val="27"/>
            <w:szCs w:val="27"/>
            <w:rPrChange w:id="7">
              <w:rPr>
                <w:noProof/>
              </w:rPr>
            </w:rPrChange>
          </w:rPr>
          <w:drawing>
            <wp:inline distT="0" distB="0" distL="0" distR="0">
              <wp:extent cx="1019175" cy="866775"/>
              <wp:effectExtent l="0" t="0" r="0" b="0"/>
              <wp:docPr id="57" name="rg_hi" descr="ANd9GcRhs4UzDBpcRpylyFymPNYUWbI8bGjOOSggLdLpPfYA2Q3phdSY">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ANd9GcRhs4UzDBpcRpylyFymPNYUWbI8bGjOOSggLdLpPfYA2Q3phdSY">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19175" cy="866775"/>
                      </a:xfrm>
                      <a:prstGeom prst="rect">
                        <a:avLst/>
                      </a:prstGeom>
                      <a:noFill/>
                      <a:ln>
                        <a:noFill/>
                      </a:ln>
                    </pic:spPr>
                  </pic:pic>
                </a:graphicData>
              </a:graphic>
            </wp:inline>
          </w:drawing>
        </w:r>
      </w:ins>
    </w:p>
    <w:p w:rsidR="00F75759" w:rsidRPr="00196DD4" w:rsidRDefault="00F75759" w:rsidP="00F75759">
      <w:pPr>
        <w:rPr>
          <w:rFonts w:ascii="Arial" w:hAnsi="Arial" w:cs="Arial"/>
        </w:rPr>
      </w:pPr>
    </w:p>
    <w:p w:rsidR="00F75759" w:rsidRDefault="00F75759" w:rsidP="00F75759">
      <w:pPr>
        <w:rPr>
          <w:rFonts w:ascii="Arial" w:hAnsi="Arial" w:cs="Arial"/>
          <w:color w:val="0000FF"/>
          <w:sz w:val="27"/>
          <w:szCs w:val="27"/>
          <w:lang w:val="en"/>
        </w:rPr>
      </w:pPr>
      <w:r w:rsidRPr="00196DD4">
        <w:rPr>
          <w:rFonts w:ascii="Arial" w:hAnsi="Arial" w:cs="Arial"/>
        </w:rPr>
        <w:t>Examples:</w:t>
      </w:r>
      <w:r w:rsidR="00196DD4">
        <w:rPr>
          <w:rFonts w:ascii="Arial" w:hAnsi="Arial" w:cs="Arial"/>
        </w:rPr>
        <w:t xml:space="preserve"> </w:t>
      </w:r>
      <w:r w:rsidR="00AC4AD1">
        <w:rPr>
          <w:rFonts w:ascii="Arial" w:hAnsi="Arial" w:cs="Arial"/>
          <w:noProof/>
          <w:color w:val="0000FF"/>
          <w:sz w:val="27"/>
          <w:szCs w:val="27"/>
        </w:rPr>
        <w:drawing>
          <wp:inline distT="0" distB="0" distL="0" distR="0">
            <wp:extent cx="1657350" cy="1247775"/>
            <wp:effectExtent l="0" t="0" r="0" b="0"/>
            <wp:docPr id="58" name="rg_hi" descr="ANd9GcQ0YN7QqrgMuFPr8vYsCP2Fv_ZZ6wmSJ6OKFg2YEUa775lrKhUKMpQhxQUpyw">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ANd9GcQ0YN7QqrgMuFPr8vYsCP2Fv_ZZ6wmSJ6OKFg2YEUa775lrKhUKMpQhxQUpyw">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57350" cy="1247775"/>
                    </a:xfrm>
                    <a:prstGeom prst="rect">
                      <a:avLst/>
                    </a:prstGeom>
                    <a:noFill/>
                    <a:ln>
                      <a:noFill/>
                    </a:ln>
                  </pic:spPr>
                </pic:pic>
              </a:graphicData>
            </a:graphic>
          </wp:inline>
        </w:drawing>
      </w:r>
    </w:p>
    <w:p w:rsidR="00196DD4" w:rsidRPr="00196DD4" w:rsidRDefault="00196DD4" w:rsidP="00F75759">
      <w:pPr>
        <w:rPr>
          <w:rFonts w:ascii="Arial" w:hAnsi="Arial" w:cs="Arial"/>
        </w:rPr>
      </w:pPr>
    </w:p>
    <w:p w:rsidR="00F82AC9" w:rsidRPr="00196DD4" w:rsidRDefault="00F82AC9" w:rsidP="0060154A">
      <w:pPr>
        <w:rPr>
          <w:rFonts w:ascii="Arial" w:hAnsi="Arial" w:cs="Arial"/>
          <w:b/>
        </w:rPr>
      </w:pPr>
    </w:p>
    <w:p w:rsidR="00F75759" w:rsidRPr="00196DD4" w:rsidRDefault="00F82AC9" w:rsidP="00F75759">
      <w:pPr>
        <w:rPr>
          <w:rFonts w:ascii="Arial" w:hAnsi="Arial" w:cs="Arial"/>
          <w:b/>
        </w:rPr>
      </w:pPr>
      <w:r w:rsidRPr="00196DD4">
        <w:rPr>
          <w:rFonts w:ascii="Arial" w:hAnsi="Arial" w:cs="Arial"/>
          <w:b/>
        </w:rPr>
        <w:t>Obtuse Triangle</w:t>
      </w:r>
      <w:r w:rsidR="00F75759" w:rsidRPr="00196DD4">
        <w:rPr>
          <w:rFonts w:ascii="Arial" w:hAnsi="Arial" w:cs="Arial"/>
          <w:b/>
        </w:rPr>
        <w:t xml:space="preserve"> </w:t>
      </w:r>
    </w:p>
    <w:p w:rsidR="00F75759" w:rsidRPr="00196DD4" w:rsidRDefault="00F75759" w:rsidP="00F75759">
      <w:pPr>
        <w:rPr>
          <w:rFonts w:ascii="Arial" w:hAnsi="Arial" w:cs="Arial"/>
        </w:rPr>
      </w:pPr>
      <w:r w:rsidRPr="00196DD4">
        <w:rPr>
          <w:rFonts w:ascii="Arial" w:hAnsi="Arial" w:cs="Arial"/>
        </w:rPr>
        <w:t>Definition:  A triangle with an obtuse angle.</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Illustration:</w:t>
      </w:r>
      <w:r w:rsidR="00196DD4">
        <w:rPr>
          <w:rFonts w:ascii="Arial" w:hAnsi="Arial" w:cs="Arial"/>
        </w:rPr>
        <w:t xml:space="preserve"> </w:t>
      </w:r>
      <w:ins w:id="8" w:author="Nick" w:date="2012-01-02T13:14:00Z">
        <w:r w:rsidR="00AC4AD1">
          <w:rPr>
            <w:rFonts w:ascii="Arial" w:hAnsi="Arial" w:cs="Arial"/>
            <w:noProof/>
            <w:color w:val="0000FF"/>
            <w:sz w:val="27"/>
            <w:szCs w:val="27"/>
            <w:rPrChange w:id="9">
              <w:rPr>
                <w:noProof/>
              </w:rPr>
            </w:rPrChange>
          </w:rPr>
          <w:drawing>
            <wp:inline distT="0" distB="0" distL="0" distR="0">
              <wp:extent cx="1371600" cy="714375"/>
              <wp:effectExtent l="0" t="0" r="0" b="0"/>
              <wp:docPr id="61" name="rg_hi" descr="ANd9GcRjtu2WgsOTXjE2oyXcnpFP_nCFTCdHGScnLHCpPNiPnpFho23x">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ANd9GcRjtu2WgsOTXjE2oyXcnpFP_nCFTCdHGScnLHCpPNiPnpFho23x">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71600" cy="714375"/>
                      </a:xfrm>
                      <a:prstGeom prst="rect">
                        <a:avLst/>
                      </a:prstGeom>
                      <a:noFill/>
                      <a:ln>
                        <a:noFill/>
                      </a:ln>
                    </pic:spPr>
                  </pic:pic>
                </a:graphicData>
              </a:graphic>
            </wp:inline>
          </w:drawing>
        </w:r>
      </w:ins>
    </w:p>
    <w:p w:rsidR="00F75759" w:rsidRPr="00196DD4" w:rsidRDefault="00F75759" w:rsidP="00F75759">
      <w:pPr>
        <w:rPr>
          <w:rFonts w:ascii="Arial" w:hAnsi="Arial" w:cs="Arial"/>
        </w:rPr>
      </w:pPr>
    </w:p>
    <w:p w:rsidR="00F75759" w:rsidRDefault="00F75759" w:rsidP="00F75759">
      <w:pPr>
        <w:rPr>
          <w:rFonts w:ascii="Arial" w:hAnsi="Arial" w:cs="Arial"/>
          <w:color w:val="0000FF"/>
          <w:sz w:val="27"/>
          <w:szCs w:val="27"/>
          <w:lang w:val="en"/>
        </w:rPr>
      </w:pPr>
      <w:r w:rsidRPr="00196DD4">
        <w:rPr>
          <w:rFonts w:ascii="Arial" w:hAnsi="Arial" w:cs="Arial"/>
        </w:rPr>
        <w:lastRenderedPageBreak/>
        <w:t>Examples:</w:t>
      </w:r>
      <w:r w:rsidR="00196DD4">
        <w:rPr>
          <w:rFonts w:ascii="Arial" w:hAnsi="Arial" w:cs="Arial"/>
        </w:rPr>
        <w:t xml:space="preserve">  </w:t>
      </w:r>
      <w:r w:rsidR="00AC4AD1">
        <w:rPr>
          <w:rFonts w:ascii="Arial" w:hAnsi="Arial" w:cs="Arial"/>
          <w:noProof/>
          <w:color w:val="0000FF"/>
          <w:sz w:val="27"/>
          <w:szCs w:val="27"/>
        </w:rPr>
        <w:drawing>
          <wp:inline distT="0" distB="0" distL="0" distR="0">
            <wp:extent cx="885825" cy="885825"/>
            <wp:effectExtent l="0" t="0" r="0" b="0"/>
            <wp:docPr id="62" name="rg_hi" descr="ANd9GcT2b5zCj8yjgah-KV_TjILQRD0FDj8bomcc6MI5b8qRlZ4OHxC2lA">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ANd9GcT2b5zCj8yjgah-KV_TjILQRD0FDj8bomcc6MI5b8qRlZ4OHxC2lA">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85825" cy="885825"/>
                    </a:xfrm>
                    <a:prstGeom prst="rect">
                      <a:avLst/>
                    </a:prstGeom>
                    <a:noFill/>
                    <a:ln>
                      <a:noFill/>
                    </a:ln>
                  </pic:spPr>
                </pic:pic>
              </a:graphicData>
            </a:graphic>
          </wp:inline>
        </w:drawing>
      </w:r>
    </w:p>
    <w:p w:rsidR="00196DD4" w:rsidRPr="00196DD4" w:rsidRDefault="00196DD4" w:rsidP="00F75759">
      <w:pPr>
        <w:rPr>
          <w:rFonts w:ascii="Arial" w:hAnsi="Arial" w:cs="Arial"/>
        </w:rPr>
      </w:pPr>
    </w:p>
    <w:p w:rsidR="00F82AC9" w:rsidRPr="00196DD4" w:rsidRDefault="00F82AC9" w:rsidP="0060154A">
      <w:pPr>
        <w:rPr>
          <w:rFonts w:ascii="Arial" w:hAnsi="Arial" w:cs="Arial"/>
          <w:b/>
        </w:rPr>
      </w:pPr>
    </w:p>
    <w:p w:rsidR="00F75759" w:rsidRPr="00196DD4" w:rsidRDefault="00F82AC9" w:rsidP="00F75759">
      <w:pPr>
        <w:rPr>
          <w:rFonts w:ascii="Arial" w:hAnsi="Arial" w:cs="Arial"/>
          <w:b/>
        </w:rPr>
      </w:pPr>
      <w:r w:rsidRPr="00196DD4">
        <w:rPr>
          <w:rFonts w:ascii="Arial" w:hAnsi="Arial" w:cs="Arial"/>
          <w:b/>
        </w:rPr>
        <w:t>Equiangular Triangle</w:t>
      </w:r>
      <w:r w:rsidR="00F75759" w:rsidRPr="00196DD4">
        <w:rPr>
          <w:rFonts w:ascii="Arial" w:hAnsi="Arial" w:cs="Arial"/>
          <w:b/>
        </w:rPr>
        <w:t xml:space="preserve"> </w:t>
      </w:r>
    </w:p>
    <w:p w:rsidR="00F75759" w:rsidRPr="00196DD4" w:rsidRDefault="00F75759" w:rsidP="00F75759">
      <w:pPr>
        <w:rPr>
          <w:rFonts w:ascii="Arial" w:hAnsi="Arial" w:cs="Arial"/>
        </w:rPr>
      </w:pPr>
      <w:r w:rsidRPr="00196DD4">
        <w:rPr>
          <w:rFonts w:ascii="Arial" w:hAnsi="Arial" w:cs="Arial"/>
        </w:rPr>
        <w:t xml:space="preserve">Definition: </w:t>
      </w:r>
      <w:r w:rsidR="00196DD4" w:rsidRPr="00196DD4">
        <w:rPr>
          <w:rFonts w:ascii="Arial" w:hAnsi="Arial" w:cs="Arial"/>
        </w:rPr>
        <w:t xml:space="preserve">  A triangle with equal angles.</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Illustration:</w:t>
      </w:r>
      <w:r w:rsidR="00196DD4">
        <w:rPr>
          <w:rFonts w:ascii="Arial" w:hAnsi="Arial" w:cs="Arial"/>
        </w:rPr>
        <w:t xml:space="preserve">  </w:t>
      </w:r>
      <w:ins w:id="10" w:author="Nick" w:date="2012-01-02T13:14:00Z">
        <w:r w:rsidR="00AC4AD1">
          <w:rPr>
            <w:rFonts w:ascii="Arial" w:hAnsi="Arial" w:cs="Arial"/>
            <w:noProof/>
            <w:color w:val="0000FF"/>
            <w:sz w:val="27"/>
            <w:szCs w:val="27"/>
            <w:rPrChange w:id="11">
              <w:rPr>
                <w:noProof/>
              </w:rPr>
            </w:rPrChange>
          </w:rPr>
          <w:drawing>
            <wp:inline distT="0" distB="0" distL="0" distR="0">
              <wp:extent cx="1028700" cy="1133475"/>
              <wp:effectExtent l="0" t="0" r="0" b="0"/>
              <wp:docPr id="64" name="rg_hi" descr="ANd9GcRCyjl1IpRgd-Px-zo9ttaxyQ1LuvAs2bSl2BbN9hHLDzQN5rUY">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ANd9GcRCyjl1IpRgd-Px-zo9ttaxyQ1LuvAs2bSl2BbN9hHLDzQN5rUY">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28700" cy="1133475"/>
                      </a:xfrm>
                      <a:prstGeom prst="rect">
                        <a:avLst/>
                      </a:prstGeom>
                      <a:noFill/>
                      <a:ln>
                        <a:noFill/>
                      </a:ln>
                    </pic:spPr>
                  </pic:pic>
                </a:graphicData>
              </a:graphic>
            </wp:inline>
          </w:drawing>
        </w:r>
      </w:ins>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Examples:</w:t>
      </w:r>
      <w:r w:rsidR="00196DD4">
        <w:rPr>
          <w:rFonts w:ascii="Arial" w:hAnsi="Arial" w:cs="Arial"/>
        </w:rPr>
        <w:t xml:space="preserve"> </w:t>
      </w:r>
      <w:r w:rsidR="00AC4AD1">
        <w:rPr>
          <w:rFonts w:ascii="Arial" w:hAnsi="Arial" w:cs="Arial"/>
          <w:noProof/>
          <w:color w:val="0000FF"/>
          <w:sz w:val="27"/>
          <w:szCs w:val="27"/>
        </w:rPr>
        <w:drawing>
          <wp:inline distT="0" distB="0" distL="0" distR="0">
            <wp:extent cx="1295400" cy="1143000"/>
            <wp:effectExtent l="0" t="0" r="0" b="0"/>
            <wp:docPr id="59" name="rg_hi" descr="ANd9GcST0CvDieGszuJ8W9hihHrDahcNEyjjIG1Xolh4mKXpGRdOooKsJw">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g_hi" descr="ANd9GcST0CvDieGszuJ8W9hihHrDahcNEyjjIG1Xolh4mKXpGRdOooKsJw">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95400" cy="1143000"/>
                    </a:xfrm>
                    <a:prstGeom prst="rect">
                      <a:avLst/>
                    </a:prstGeom>
                    <a:noFill/>
                    <a:ln>
                      <a:noFill/>
                    </a:ln>
                  </pic:spPr>
                </pic:pic>
              </a:graphicData>
            </a:graphic>
          </wp:inline>
        </w:drawing>
      </w:r>
    </w:p>
    <w:p w:rsidR="00F82AC9" w:rsidRPr="00196DD4" w:rsidRDefault="00F82AC9" w:rsidP="0060154A">
      <w:pPr>
        <w:rPr>
          <w:rFonts w:ascii="Arial" w:hAnsi="Arial" w:cs="Arial"/>
          <w:b/>
        </w:rPr>
      </w:pPr>
    </w:p>
    <w:p w:rsidR="00F75759" w:rsidRPr="00196DD4" w:rsidRDefault="00F82AC9" w:rsidP="00F75759">
      <w:pPr>
        <w:rPr>
          <w:rFonts w:ascii="Arial" w:hAnsi="Arial" w:cs="Arial"/>
          <w:b/>
        </w:rPr>
      </w:pPr>
      <w:r w:rsidRPr="00196DD4">
        <w:rPr>
          <w:rFonts w:ascii="Arial" w:hAnsi="Arial" w:cs="Arial"/>
          <w:b/>
        </w:rPr>
        <w:t>Scalene Triangle</w:t>
      </w:r>
      <w:r w:rsidR="00F75759" w:rsidRPr="00196DD4">
        <w:rPr>
          <w:rFonts w:ascii="Arial" w:hAnsi="Arial" w:cs="Arial"/>
          <w:b/>
        </w:rPr>
        <w:t xml:space="preserve"> </w:t>
      </w:r>
    </w:p>
    <w:p w:rsidR="00F75759" w:rsidRPr="00196DD4" w:rsidRDefault="00F75759" w:rsidP="00F75759">
      <w:pPr>
        <w:rPr>
          <w:rFonts w:ascii="Arial" w:hAnsi="Arial" w:cs="Arial"/>
        </w:rPr>
      </w:pPr>
      <w:r w:rsidRPr="00196DD4">
        <w:rPr>
          <w:rFonts w:ascii="Arial" w:hAnsi="Arial" w:cs="Arial"/>
        </w:rPr>
        <w:t>Definition: A triangle with three unequal sides.</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Illustration:</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Examples:</w:t>
      </w:r>
    </w:p>
    <w:p w:rsidR="00F82AC9" w:rsidRPr="00196DD4" w:rsidRDefault="00F82AC9" w:rsidP="0060154A">
      <w:pPr>
        <w:rPr>
          <w:rFonts w:ascii="Arial" w:hAnsi="Arial" w:cs="Arial"/>
          <w:b/>
        </w:rPr>
      </w:pPr>
    </w:p>
    <w:p w:rsidR="00F75759" w:rsidRPr="00196DD4" w:rsidRDefault="00F82AC9" w:rsidP="00F75759">
      <w:pPr>
        <w:rPr>
          <w:rFonts w:ascii="Arial" w:hAnsi="Arial" w:cs="Arial"/>
          <w:b/>
        </w:rPr>
      </w:pPr>
      <w:r w:rsidRPr="00196DD4">
        <w:rPr>
          <w:rFonts w:ascii="Arial" w:hAnsi="Arial" w:cs="Arial"/>
          <w:b/>
        </w:rPr>
        <w:t>Equilateral Triangle</w:t>
      </w:r>
      <w:r w:rsidR="00F75759" w:rsidRPr="00196DD4">
        <w:rPr>
          <w:rFonts w:ascii="Arial" w:hAnsi="Arial" w:cs="Arial"/>
          <w:b/>
        </w:rPr>
        <w:t xml:space="preserve"> </w:t>
      </w:r>
    </w:p>
    <w:p w:rsidR="00F75759" w:rsidRPr="00196DD4" w:rsidRDefault="00F75759" w:rsidP="00F75759">
      <w:pPr>
        <w:rPr>
          <w:rFonts w:ascii="Arial" w:hAnsi="Arial" w:cs="Arial"/>
        </w:rPr>
      </w:pPr>
      <w:r w:rsidRPr="00196DD4">
        <w:rPr>
          <w:rFonts w:ascii="Arial" w:hAnsi="Arial" w:cs="Arial"/>
        </w:rPr>
        <w:t>Definition:  A triangle that has three equal sides.</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Illustration:</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Examples:</w:t>
      </w:r>
    </w:p>
    <w:p w:rsidR="00F82AC9" w:rsidRPr="00196DD4" w:rsidRDefault="00F82AC9" w:rsidP="0060154A">
      <w:pPr>
        <w:rPr>
          <w:rFonts w:ascii="Arial" w:hAnsi="Arial" w:cs="Arial"/>
          <w:b/>
        </w:rPr>
      </w:pPr>
    </w:p>
    <w:p w:rsidR="00F75759" w:rsidRPr="00196DD4" w:rsidRDefault="00F82AC9" w:rsidP="00F75759">
      <w:pPr>
        <w:rPr>
          <w:rFonts w:ascii="Arial" w:hAnsi="Arial" w:cs="Arial"/>
          <w:b/>
        </w:rPr>
      </w:pPr>
      <w:r w:rsidRPr="00196DD4">
        <w:rPr>
          <w:rFonts w:ascii="Arial" w:hAnsi="Arial" w:cs="Arial"/>
          <w:b/>
        </w:rPr>
        <w:t>Isosceles Triangle</w:t>
      </w:r>
      <w:r w:rsidR="00F75759" w:rsidRPr="00196DD4">
        <w:rPr>
          <w:rFonts w:ascii="Arial" w:hAnsi="Arial" w:cs="Arial"/>
          <w:b/>
        </w:rPr>
        <w:t xml:space="preserve"> </w:t>
      </w:r>
    </w:p>
    <w:p w:rsidR="00F75759" w:rsidRPr="00196DD4" w:rsidRDefault="00F75759" w:rsidP="00F75759">
      <w:pPr>
        <w:rPr>
          <w:rFonts w:ascii="Arial" w:hAnsi="Arial" w:cs="Arial"/>
        </w:rPr>
      </w:pPr>
      <w:r w:rsidRPr="00196DD4">
        <w:rPr>
          <w:rFonts w:ascii="Arial" w:hAnsi="Arial" w:cs="Arial"/>
        </w:rPr>
        <w:t>Definition: A triangle with at least two equal sides.</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Illustration:</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Examples:</w:t>
      </w:r>
    </w:p>
    <w:p w:rsidR="00F82AC9" w:rsidRPr="00196DD4" w:rsidRDefault="00F82AC9" w:rsidP="0060154A">
      <w:pPr>
        <w:rPr>
          <w:rFonts w:ascii="Arial" w:hAnsi="Arial" w:cs="Arial"/>
          <w:b/>
        </w:rPr>
      </w:pPr>
    </w:p>
    <w:p w:rsidR="00F75759" w:rsidRPr="00196DD4" w:rsidRDefault="00F82AC9" w:rsidP="00F75759">
      <w:pPr>
        <w:rPr>
          <w:rFonts w:ascii="Arial" w:hAnsi="Arial" w:cs="Arial"/>
          <w:b/>
        </w:rPr>
      </w:pPr>
      <w:r w:rsidRPr="00196DD4">
        <w:rPr>
          <w:rFonts w:ascii="Arial" w:hAnsi="Arial" w:cs="Arial"/>
          <w:b/>
        </w:rPr>
        <w:lastRenderedPageBreak/>
        <w:t>Triangle Sum Theorem</w:t>
      </w:r>
      <w:r w:rsidR="00F75759" w:rsidRPr="00196DD4">
        <w:rPr>
          <w:rFonts w:ascii="Arial" w:hAnsi="Arial" w:cs="Arial"/>
          <w:b/>
        </w:rPr>
        <w:t xml:space="preserve"> </w:t>
      </w:r>
    </w:p>
    <w:p w:rsidR="00F75759" w:rsidRPr="00196DD4" w:rsidRDefault="00F75759" w:rsidP="00F75759">
      <w:pPr>
        <w:rPr>
          <w:rFonts w:ascii="Arial" w:hAnsi="Arial" w:cs="Arial"/>
        </w:rPr>
      </w:pPr>
      <w:r w:rsidRPr="00196DD4">
        <w:rPr>
          <w:rFonts w:ascii="Arial" w:hAnsi="Arial" w:cs="Arial"/>
        </w:rPr>
        <w:t xml:space="preserve">Definition: </w:t>
      </w:r>
      <w:r w:rsidR="00196DD4" w:rsidRPr="00196DD4">
        <w:rPr>
          <w:rFonts w:ascii="Arial" w:hAnsi="Arial" w:cs="Arial"/>
        </w:rPr>
        <w:t xml:space="preserve"> </w:t>
      </w:r>
      <w:r w:rsidR="00196DD4" w:rsidRPr="00196DD4">
        <w:rPr>
          <w:rStyle w:val="st1"/>
          <w:rFonts w:ascii="Arial" w:hAnsi="Arial" w:cs="Arial"/>
          <w:lang w:val="en"/>
        </w:rPr>
        <w:t>The sum of the interior angles of any triangle is equal to 180 degrees.</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Illustration:</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Examples:</w:t>
      </w:r>
    </w:p>
    <w:p w:rsidR="00F82AC9" w:rsidRPr="00196DD4" w:rsidRDefault="00F82AC9" w:rsidP="0060154A">
      <w:pPr>
        <w:rPr>
          <w:rFonts w:ascii="Arial" w:hAnsi="Arial" w:cs="Arial"/>
          <w:b/>
        </w:rPr>
      </w:pPr>
    </w:p>
    <w:p w:rsidR="00F75759" w:rsidRPr="00196DD4" w:rsidRDefault="00F82AC9" w:rsidP="00F75759">
      <w:pPr>
        <w:rPr>
          <w:rFonts w:ascii="Arial" w:hAnsi="Arial" w:cs="Arial"/>
          <w:b/>
        </w:rPr>
      </w:pPr>
      <w:r w:rsidRPr="00196DD4">
        <w:rPr>
          <w:rFonts w:ascii="Arial" w:hAnsi="Arial" w:cs="Arial"/>
          <w:b/>
        </w:rPr>
        <w:t>Exterior Angle Theorem</w:t>
      </w:r>
      <w:r w:rsidR="00F75759" w:rsidRPr="00196DD4">
        <w:rPr>
          <w:rFonts w:ascii="Arial" w:hAnsi="Arial" w:cs="Arial"/>
          <w:b/>
        </w:rPr>
        <w:t xml:space="preserve"> </w:t>
      </w:r>
    </w:p>
    <w:p w:rsidR="00F75759" w:rsidRPr="00196DD4" w:rsidRDefault="00F75759" w:rsidP="00F75759">
      <w:pPr>
        <w:rPr>
          <w:rFonts w:ascii="Arial" w:hAnsi="Arial" w:cs="Arial"/>
          <w:bCs/>
        </w:rPr>
      </w:pPr>
      <w:r w:rsidRPr="00196DD4">
        <w:rPr>
          <w:rFonts w:ascii="Arial" w:hAnsi="Arial" w:cs="Arial"/>
        </w:rPr>
        <w:t>Definition:</w:t>
      </w:r>
      <w:r w:rsidR="00196DD4" w:rsidRPr="00196DD4">
        <w:rPr>
          <w:rFonts w:ascii="Arial" w:hAnsi="Arial" w:cs="Arial"/>
        </w:rPr>
        <w:t xml:space="preserve"> </w:t>
      </w:r>
      <w:proofErr w:type="gramStart"/>
      <w:r w:rsidR="00196DD4" w:rsidRPr="00196DD4">
        <w:rPr>
          <w:rFonts w:ascii="Arial" w:hAnsi="Arial" w:cs="Arial"/>
          <w:bCs/>
        </w:rPr>
        <w:t>An</w:t>
      </w:r>
      <w:proofErr w:type="gramEnd"/>
      <w:r w:rsidR="00196DD4" w:rsidRPr="00196DD4">
        <w:rPr>
          <w:rFonts w:ascii="Arial" w:hAnsi="Arial" w:cs="Arial"/>
          <w:bCs/>
        </w:rPr>
        <w:t xml:space="preserve"> measure of an exterior angle of a triangle is equal to the sum of the measures of the two non-adjacent interior angles.</w:t>
      </w:r>
    </w:p>
    <w:p w:rsidR="00196DD4" w:rsidRPr="00196DD4" w:rsidRDefault="00196DD4" w:rsidP="00F75759">
      <w:pPr>
        <w:rPr>
          <w:rFonts w:ascii="Arial" w:hAnsi="Arial" w:cs="Arial"/>
        </w:rPr>
      </w:pPr>
      <w:r w:rsidRPr="00196DD4">
        <w:rPr>
          <w:rFonts w:ascii="Arial" w:hAnsi="Arial" w:cs="Arial"/>
        </w:rPr>
        <w:t>An exterior angle is formed by one side of a triangle and the extension of an adjacent side of the triangle.</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Illustration:</w:t>
      </w:r>
      <w:r w:rsidR="00196DD4" w:rsidRPr="00196DD4">
        <w:rPr>
          <w:rFonts w:ascii="Arial" w:hAnsi="Arial" w:cs="Arial"/>
        </w:rPr>
        <w:t xml:space="preserve"> </w:t>
      </w:r>
      <w:ins w:id="12" w:author="Nick" w:date="2012-01-02T13:14:00Z">
        <w:r w:rsidR="00AC4AD1">
          <w:rPr>
            <w:rFonts w:ascii="Arial" w:hAnsi="Arial" w:cs="Arial"/>
            <w:noProof/>
            <w:rPrChange w:id="13">
              <w:rPr>
                <w:noProof/>
              </w:rPr>
            </w:rPrChange>
          </w:rPr>
          <w:drawing>
            <wp:inline distT="0" distB="0" distL="0" distR="0">
              <wp:extent cx="1619250" cy="781050"/>
              <wp:effectExtent l="0" t="0" r="0" b="0"/>
              <wp:docPr id="5" name="Picture 5" descr="Ext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tA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19250" cy="781050"/>
                      </a:xfrm>
                      <a:prstGeom prst="rect">
                        <a:avLst/>
                      </a:prstGeom>
                      <a:noFill/>
                      <a:ln>
                        <a:noFill/>
                      </a:ln>
                    </pic:spPr>
                  </pic:pic>
                </a:graphicData>
              </a:graphic>
            </wp:inline>
          </w:drawing>
        </w:r>
      </w:ins>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Examples:</w:t>
      </w:r>
      <w:r w:rsidR="00196DD4" w:rsidRPr="00196DD4">
        <w:rPr>
          <w:rFonts w:ascii="Arial" w:hAnsi="Arial" w:cs="Arial"/>
        </w:rPr>
        <w:t xml:space="preserve"> </w:t>
      </w:r>
    </w:p>
    <w:p w:rsidR="00F82AC9" w:rsidRPr="00196DD4" w:rsidRDefault="00F82AC9" w:rsidP="0060154A">
      <w:pPr>
        <w:rPr>
          <w:rFonts w:ascii="Arial" w:hAnsi="Arial" w:cs="Arial"/>
          <w:b/>
        </w:rPr>
      </w:pPr>
    </w:p>
    <w:p w:rsidR="00F75759" w:rsidRPr="00196DD4" w:rsidRDefault="00F82AC9" w:rsidP="00F75759">
      <w:pPr>
        <w:rPr>
          <w:rFonts w:ascii="Arial" w:hAnsi="Arial" w:cs="Arial"/>
          <w:b/>
        </w:rPr>
      </w:pPr>
      <w:r w:rsidRPr="00196DD4">
        <w:rPr>
          <w:rFonts w:ascii="Arial" w:hAnsi="Arial" w:cs="Arial"/>
          <w:b/>
        </w:rPr>
        <w:t>Orthocenter</w:t>
      </w:r>
      <w:r w:rsidR="00F75759" w:rsidRPr="00196DD4">
        <w:rPr>
          <w:rFonts w:ascii="Arial" w:hAnsi="Arial" w:cs="Arial"/>
          <w:b/>
        </w:rPr>
        <w:t xml:space="preserve"> </w:t>
      </w:r>
    </w:p>
    <w:p w:rsidR="00F75759" w:rsidRPr="00196DD4" w:rsidRDefault="00F75759" w:rsidP="00F75759">
      <w:pPr>
        <w:rPr>
          <w:rFonts w:ascii="Arial" w:hAnsi="Arial" w:cs="Arial"/>
        </w:rPr>
      </w:pPr>
      <w:r w:rsidRPr="00196DD4">
        <w:rPr>
          <w:rFonts w:ascii="Arial" w:hAnsi="Arial" w:cs="Arial"/>
        </w:rPr>
        <w:t>Definition:</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Illustration:</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Examples:</w:t>
      </w:r>
    </w:p>
    <w:p w:rsidR="00F82AC9" w:rsidRPr="00196DD4" w:rsidRDefault="00F82AC9" w:rsidP="0060154A">
      <w:pPr>
        <w:rPr>
          <w:rFonts w:ascii="Arial" w:hAnsi="Arial" w:cs="Arial"/>
          <w:b/>
        </w:rPr>
      </w:pPr>
    </w:p>
    <w:p w:rsidR="00F75759" w:rsidRPr="00196DD4" w:rsidRDefault="00F82AC9" w:rsidP="00F75759">
      <w:pPr>
        <w:rPr>
          <w:rFonts w:ascii="Arial" w:hAnsi="Arial" w:cs="Arial"/>
          <w:b/>
        </w:rPr>
      </w:pPr>
      <w:r w:rsidRPr="00196DD4">
        <w:rPr>
          <w:rFonts w:ascii="Arial" w:hAnsi="Arial" w:cs="Arial"/>
          <w:b/>
        </w:rPr>
        <w:t>Centroid</w:t>
      </w:r>
      <w:r w:rsidR="00F75759" w:rsidRPr="00196DD4">
        <w:rPr>
          <w:rFonts w:ascii="Arial" w:hAnsi="Arial" w:cs="Arial"/>
          <w:b/>
        </w:rPr>
        <w:t xml:space="preserve"> </w:t>
      </w:r>
    </w:p>
    <w:p w:rsidR="00F75759" w:rsidRPr="00196DD4" w:rsidRDefault="00F75759" w:rsidP="00F75759">
      <w:pPr>
        <w:rPr>
          <w:rFonts w:ascii="Arial" w:hAnsi="Arial" w:cs="Arial"/>
        </w:rPr>
      </w:pPr>
      <w:r w:rsidRPr="00196DD4">
        <w:rPr>
          <w:rFonts w:ascii="Arial" w:hAnsi="Arial" w:cs="Arial"/>
        </w:rPr>
        <w:t>Definition:</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Illustration:</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Examples:</w:t>
      </w:r>
    </w:p>
    <w:p w:rsidR="00F82AC9" w:rsidRPr="00196DD4" w:rsidRDefault="00F82AC9" w:rsidP="0060154A">
      <w:pPr>
        <w:rPr>
          <w:rFonts w:ascii="Arial" w:hAnsi="Arial" w:cs="Arial"/>
          <w:b/>
        </w:rPr>
      </w:pPr>
    </w:p>
    <w:p w:rsidR="00F75759" w:rsidRPr="00196DD4" w:rsidRDefault="00F82AC9" w:rsidP="00F75759">
      <w:pPr>
        <w:rPr>
          <w:rFonts w:ascii="Arial" w:hAnsi="Arial" w:cs="Arial"/>
          <w:b/>
        </w:rPr>
      </w:pPr>
      <w:proofErr w:type="spellStart"/>
      <w:r w:rsidRPr="00196DD4">
        <w:rPr>
          <w:rFonts w:ascii="Arial" w:hAnsi="Arial" w:cs="Arial"/>
          <w:b/>
        </w:rPr>
        <w:t>Incenter</w:t>
      </w:r>
      <w:proofErr w:type="spellEnd"/>
      <w:r w:rsidR="00F75759" w:rsidRPr="00196DD4">
        <w:rPr>
          <w:rFonts w:ascii="Arial" w:hAnsi="Arial" w:cs="Arial"/>
          <w:b/>
        </w:rPr>
        <w:t xml:space="preserve"> </w:t>
      </w:r>
    </w:p>
    <w:p w:rsidR="00F75759" w:rsidRPr="00196DD4" w:rsidRDefault="00F75759" w:rsidP="00F75759">
      <w:pPr>
        <w:rPr>
          <w:rFonts w:ascii="Arial" w:hAnsi="Arial" w:cs="Arial"/>
        </w:rPr>
      </w:pPr>
      <w:r w:rsidRPr="00196DD4">
        <w:rPr>
          <w:rFonts w:ascii="Arial" w:hAnsi="Arial" w:cs="Arial"/>
        </w:rPr>
        <w:t>Definition:</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Illustration:</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Examples:</w:t>
      </w:r>
    </w:p>
    <w:p w:rsidR="00F82AC9" w:rsidRPr="00196DD4" w:rsidRDefault="00F82AC9" w:rsidP="0060154A">
      <w:pPr>
        <w:rPr>
          <w:rFonts w:ascii="Arial" w:hAnsi="Arial" w:cs="Arial"/>
          <w:b/>
        </w:rPr>
      </w:pPr>
    </w:p>
    <w:p w:rsidR="00F75759" w:rsidRPr="00196DD4" w:rsidRDefault="00F82AC9" w:rsidP="00F75759">
      <w:pPr>
        <w:rPr>
          <w:rFonts w:ascii="Arial" w:hAnsi="Arial" w:cs="Arial"/>
          <w:b/>
        </w:rPr>
      </w:pPr>
      <w:proofErr w:type="spellStart"/>
      <w:r w:rsidRPr="00196DD4">
        <w:rPr>
          <w:rFonts w:ascii="Arial" w:hAnsi="Arial" w:cs="Arial"/>
          <w:b/>
        </w:rPr>
        <w:t>Circumcenter</w:t>
      </w:r>
      <w:proofErr w:type="spellEnd"/>
      <w:r w:rsidR="00F75759" w:rsidRPr="00196DD4">
        <w:rPr>
          <w:rFonts w:ascii="Arial" w:hAnsi="Arial" w:cs="Arial"/>
          <w:b/>
        </w:rPr>
        <w:t xml:space="preserve"> </w:t>
      </w:r>
    </w:p>
    <w:p w:rsidR="00F75759" w:rsidRPr="00196DD4" w:rsidRDefault="00F75759" w:rsidP="00F75759">
      <w:pPr>
        <w:rPr>
          <w:rFonts w:ascii="Arial" w:hAnsi="Arial" w:cs="Arial"/>
        </w:rPr>
      </w:pPr>
      <w:r w:rsidRPr="00196DD4">
        <w:rPr>
          <w:rFonts w:ascii="Arial" w:hAnsi="Arial" w:cs="Arial"/>
        </w:rPr>
        <w:t>Definition:</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Illustration:</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lastRenderedPageBreak/>
        <w:t>Examples:</w:t>
      </w:r>
    </w:p>
    <w:p w:rsidR="00F82AC9" w:rsidRPr="00196DD4" w:rsidRDefault="00F82AC9" w:rsidP="0060154A">
      <w:pPr>
        <w:rPr>
          <w:rFonts w:ascii="Arial" w:hAnsi="Arial" w:cs="Arial"/>
          <w:b/>
        </w:rPr>
      </w:pPr>
    </w:p>
    <w:p w:rsidR="00F75759" w:rsidRPr="00196DD4" w:rsidRDefault="00F82AC9" w:rsidP="00F75759">
      <w:pPr>
        <w:rPr>
          <w:rFonts w:ascii="Arial" w:hAnsi="Arial" w:cs="Arial"/>
          <w:b/>
        </w:rPr>
      </w:pPr>
      <w:r w:rsidRPr="00196DD4">
        <w:rPr>
          <w:rFonts w:ascii="Arial" w:hAnsi="Arial" w:cs="Arial"/>
          <w:b/>
        </w:rPr>
        <w:t>Reflexive Property</w:t>
      </w:r>
      <w:r w:rsidR="00F75759" w:rsidRPr="00196DD4">
        <w:rPr>
          <w:rFonts w:ascii="Arial" w:hAnsi="Arial" w:cs="Arial"/>
          <w:b/>
        </w:rPr>
        <w:t xml:space="preserve"> </w:t>
      </w:r>
    </w:p>
    <w:p w:rsidR="00F75759" w:rsidRPr="00196DD4" w:rsidRDefault="00F75759" w:rsidP="00F75759">
      <w:pPr>
        <w:rPr>
          <w:rFonts w:ascii="Arial" w:hAnsi="Arial" w:cs="Arial"/>
        </w:rPr>
      </w:pPr>
      <w:r w:rsidRPr="00196DD4">
        <w:rPr>
          <w:rFonts w:ascii="Arial" w:hAnsi="Arial" w:cs="Arial"/>
        </w:rPr>
        <w:t>Definition:</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Illustration:</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Examples:</w:t>
      </w:r>
    </w:p>
    <w:p w:rsidR="00F82AC9" w:rsidRPr="00196DD4" w:rsidRDefault="00F82AC9" w:rsidP="0060154A">
      <w:pPr>
        <w:rPr>
          <w:rFonts w:ascii="Arial" w:hAnsi="Arial" w:cs="Arial"/>
          <w:b/>
        </w:rPr>
      </w:pPr>
    </w:p>
    <w:p w:rsidR="00F75759" w:rsidRPr="00196DD4" w:rsidRDefault="00F82AC9" w:rsidP="00F75759">
      <w:pPr>
        <w:rPr>
          <w:rFonts w:ascii="Arial" w:hAnsi="Arial" w:cs="Arial"/>
          <w:b/>
        </w:rPr>
      </w:pPr>
      <w:r w:rsidRPr="00196DD4">
        <w:rPr>
          <w:rFonts w:ascii="Arial" w:hAnsi="Arial" w:cs="Arial"/>
          <w:b/>
        </w:rPr>
        <w:t>SSS Postulate (Side-Side-Side)</w:t>
      </w:r>
      <w:r w:rsidR="00F75759" w:rsidRPr="00196DD4">
        <w:rPr>
          <w:rFonts w:ascii="Arial" w:hAnsi="Arial" w:cs="Arial"/>
          <w:b/>
        </w:rPr>
        <w:t xml:space="preserve"> </w:t>
      </w:r>
    </w:p>
    <w:p w:rsidR="00F75759" w:rsidRPr="00196DD4" w:rsidRDefault="00F75759" w:rsidP="00F75759">
      <w:pPr>
        <w:rPr>
          <w:rFonts w:ascii="Arial" w:hAnsi="Arial" w:cs="Arial"/>
        </w:rPr>
      </w:pPr>
      <w:r w:rsidRPr="00196DD4">
        <w:rPr>
          <w:rFonts w:ascii="Arial" w:hAnsi="Arial" w:cs="Arial"/>
        </w:rPr>
        <w:t>Definition:</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Illustration:</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Examples:</w:t>
      </w:r>
    </w:p>
    <w:p w:rsidR="00F82AC9" w:rsidRPr="00196DD4" w:rsidRDefault="00F82AC9" w:rsidP="0060154A">
      <w:pPr>
        <w:rPr>
          <w:rFonts w:ascii="Arial" w:hAnsi="Arial" w:cs="Arial"/>
          <w:b/>
        </w:rPr>
      </w:pPr>
    </w:p>
    <w:p w:rsidR="00F75759" w:rsidRPr="00196DD4" w:rsidRDefault="00F82AC9" w:rsidP="00F75759">
      <w:pPr>
        <w:rPr>
          <w:rFonts w:ascii="Arial" w:hAnsi="Arial" w:cs="Arial"/>
          <w:b/>
        </w:rPr>
      </w:pPr>
      <w:r w:rsidRPr="00196DD4">
        <w:rPr>
          <w:rFonts w:ascii="Arial" w:hAnsi="Arial" w:cs="Arial"/>
          <w:b/>
        </w:rPr>
        <w:t>SAS Postulate (Side-Angle-Side)</w:t>
      </w:r>
      <w:r w:rsidR="00F75759" w:rsidRPr="00196DD4">
        <w:rPr>
          <w:rFonts w:ascii="Arial" w:hAnsi="Arial" w:cs="Arial"/>
          <w:b/>
        </w:rPr>
        <w:t xml:space="preserve"> </w:t>
      </w:r>
    </w:p>
    <w:p w:rsidR="00F75759" w:rsidRPr="00196DD4" w:rsidRDefault="00F75759" w:rsidP="00F75759">
      <w:pPr>
        <w:rPr>
          <w:rFonts w:ascii="Arial" w:hAnsi="Arial" w:cs="Arial"/>
        </w:rPr>
      </w:pPr>
      <w:r w:rsidRPr="00196DD4">
        <w:rPr>
          <w:rFonts w:ascii="Arial" w:hAnsi="Arial" w:cs="Arial"/>
        </w:rPr>
        <w:t>Definition:</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Illustration:</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Examples:</w:t>
      </w:r>
    </w:p>
    <w:p w:rsidR="00F82AC9" w:rsidRPr="00196DD4" w:rsidRDefault="00F82AC9" w:rsidP="0060154A">
      <w:pPr>
        <w:rPr>
          <w:rFonts w:ascii="Arial" w:hAnsi="Arial" w:cs="Arial"/>
          <w:b/>
        </w:rPr>
      </w:pPr>
    </w:p>
    <w:p w:rsidR="00F75759" w:rsidRPr="00196DD4" w:rsidRDefault="00F82AC9" w:rsidP="00F75759">
      <w:pPr>
        <w:rPr>
          <w:rFonts w:ascii="Arial" w:hAnsi="Arial" w:cs="Arial"/>
          <w:b/>
        </w:rPr>
      </w:pPr>
      <w:r w:rsidRPr="00196DD4">
        <w:rPr>
          <w:rFonts w:ascii="Arial" w:hAnsi="Arial" w:cs="Arial"/>
          <w:b/>
        </w:rPr>
        <w:t>ASA Postulate (Angle-Side-Angle)</w:t>
      </w:r>
      <w:r w:rsidR="00F75759" w:rsidRPr="00196DD4">
        <w:rPr>
          <w:rFonts w:ascii="Arial" w:hAnsi="Arial" w:cs="Arial"/>
          <w:b/>
        </w:rPr>
        <w:t xml:space="preserve"> </w:t>
      </w:r>
    </w:p>
    <w:p w:rsidR="00F75759" w:rsidRPr="00196DD4" w:rsidRDefault="00F75759" w:rsidP="00F75759">
      <w:pPr>
        <w:rPr>
          <w:rFonts w:ascii="Arial" w:hAnsi="Arial" w:cs="Arial"/>
        </w:rPr>
      </w:pPr>
      <w:r w:rsidRPr="00196DD4">
        <w:rPr>
          <w:rFonts w:ascii="Arial" w:hAnsi="Arial" w:cs="Arial"/>
        </w:rPr>
        <w:t>Definition:</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Illustration:</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Examples:</w:t>
      </w:r>
    </w:p>
    <w:p w:rsidR="00F82AC9" w:rsidRPr="00196DD4" w:rsidRDefault="00F82AC9" w:rsidP="0060154A">
      <w:pPr>
        <w:rPr>
          <w:rFonts w:ascii="Arial" w:hAnsi="Arial" w:cs="Arial"/>
          <w:b/>
        </w:rPr>
      </w:pPr>
    </w:p>
    <w:p w:rsidR="00F75759" w:rsidRPr="00196DD4" w:rsidRDefault="00F82AC9" w:rsidP="00F75759">
      <w:pPr>
        <w:rPr>
          <w:rFonts w:ascii="Arial" w:hAnsi="Arial" w:cs="Arial"/>
          <w:b/>
        </w:rPr>
      </w:pPr>
      <w:r w:rsidRPr="00196DD4">
        <w:rPr>
          <w:rFonts w:ascii="Arial" w:hAnsi="Arial" w:cs="Arial"/>
          <w:b/>
        </w:rPr>
        <w:t>AAS Theorem (Angle-Angle-Side)</w:t>
      </w:r>
      <w:r w:rsidR="00F75759" w:rsidRPr="00196DD4">
        <w:rPr>
          <w:rFonts w:ascii="Arial" w:hAnsi="Arial" w:cs="Arial"/>
          <w:b/>
        </w:rPr>
        <w:t xml:space="preserve"> </w:t>
      </w:r>
    </w:p>
    <w:p w:rsidR="00F75759" w:rsidRPr="00196DD4" w:rsidRDefault="00F75759" w:rsidP="00F75759">
      <w:pPr>
        <w:rPr>
          <w:rFonts w:ascii="Arial" w:hAnsi="Arial" w:cs="Arial"/>
        </w:rPr>
      </w:pPr>
      <w:r w:rsidRPr="00196DD4">
        <w:rPr>
          <w:rFonts w:ascii="Arial" w:hAnsi="Arial" w:cs="Arial"/>
        </w:rPr>
        <w:t>Definition:</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Illustration:</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Examples:</w:t>
      </w:r>
    </w:p>
    <w:p w:rsidR="00F82AC9" w:rsidRPr="00196DD4" w:rsidRDefault="00F82AC9" w:rsidP="0060154A">
      <w:pPr>
        <w:rPr>
          <w:rFonts w:ascii="Arial" w:hAnsi="Arial" w:cs="Arial"/>
          <w:b/>
        </w:rPr>
      </w:pPr>
    </w:p>
    <w:p w:rsidR="00F75759" w:rsidRPr="00196DD4" w:rsidRDefault="00F82AC9" w:rsidP="00F75759">
      <w:pPr>
        <w:rPr>
          <w:rFonts w:ascii="Arial" w:hAnsi="Arial" w:cs="Arial"/>
          <w:b/>
        </w:rPr>
      </w:pPr>
      <w:r w:rsidRPr="00196DD4">
        <w:rPr>
          <w:rFonts w:ascii="Arial" w:hAnsi="Arial" w:cs="Arial"/>
          <w:b/>
        </w:rPr>
        <w:t>HL Theorem (Hypotenuse-Leg)</w:t>
      </w:r>
      <w:r w:rsidR="00F75759" w:rsidRPr="00196DD4">
        <w:rPr>
          <w:rFonts w:ascii="Arial" w:hAnsi="Arial" w:cs="Arial"/>
          <w:b/>
        </w:rPr>
        <w:t xml:space="preserve"> </w:t>
      </w:r>
    </w:p>
    <w:p w:rsidR="00F75759" w:rsidRPr="00196DD4" w:rsidRDefault="00F75759" w:rsidP="00F75759">
      <w:pPr>
        <w:rPr>
          <w:rFonts w:ascii="Arial" w:hAnsi="Arial" w:cs="Arial"/>
        </w:rPr>
      </w:pPr>
      <w:r w:rsidRPr="00196DD4">
        <w:rPr>
          <w:rFonts w:ascii="Arial" w:hAnsi="Arial" w:cs="Arial"/>
        </w:rPr>
        <w:t>Definition:</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Illustration:</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Examples:</w:t>
      </w:r>
    </w:p>
    <w:p w:rsidR="00F82AC9" w:rsidRPr="00196DD4" w:rsidRDefault="00F82AC9" w:rsidP="0060154A">
      <w:pPr>
        <w:rPr>
          <w:rFonts w:ascii="Arial" w:hAnsi="Arial" w:cs="Arial"/>
          <w:b/>
        </w:rPr>
      </w:pPr>
    </w:p>
    <w:p w:rsidR="00F75759" w:rsidRPr="00196DD4" w:rsidRDefault="00F82AC9" w:rsidP="00F75759">
      <w:pPr>
        <w:rPr>
          <w:rFonts w:ascii="Arial" w:hAnsi="Arial" w:cs="Arial"/>
          <w:b/>
        </w:rPr>
      </w:pPr>
      <w:r w:rsidRPr="00196DD4">
        <w:rPr>
          <w:rFonts w:ascii="Arial" w:hAnsi="Arial" w:cs="Arial"/>
          <w:b/>
        </w:rPr>
        <w:t>Corresponding-Parts-of-Congruent-Triangles (CPCTC)</w:t>
      </w:r>
      <w:r w:rsidR="00F75759" w:rsidRPr="00196DD4">
        <w:rPr>
          <w:rFonts w:ascii="Arial" w:hAnsi="Arial" w:cs="Arial"/>
          <w:b/>
        </w:rPr>
        <w:t xml:space="preserve"> </w:t>
      </w:r>
    </w:p>
    <w:p w:rsidR="00F75759" w:rsidRPr="00196DD4" w:rsidRDefault="00F75759" w:rsidP="00F75759">
      <w:pPr>
        <w:rPr>
          <w:rFonts w:ascii="Arial" w:hAnsi="Arial" w:cs="Arial"/>
        </w:rPr>
      </w:pPr>
      <w:r w:rsidRPr="00196DD4">
        <w:rPr>
          <w:rFonts w:ascii="Arial" w:hAnsi="Arial" w:cs="Arial"/>
        </w:rPr>
        <w:t>Definition:</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Illustration:</w:t>
      </w:r>
    </w:p>
    <w:p w:rsidR="00F75759" w:rsidRPr="00196DD4" w:rsidRDefault="00F75759" w:rsidP="00F75759">
      <w:pPr>
        <w:rPr>
          <w:rFonts w:ascii="Arial" w:hAnsi="Arial" w:cs="Arial"/>
        </w:rPr>
      </w:pPr>
    </w:p>
    <w:p w:rsidR="00F75759" w:rsidRPr="00196DD4" w:rsidRDefault="00F75759" w:rsidP="00F75759">
      <w:pPr>
        <w:rPr>
          <w:rFonts w:ascii="Arial" w:hAnsi="Arial" w:cs="Arial"/>
        </w:rPr>
      </w:pPr>
      <w:r w:rsidRPr="00196DD4">
        <w:rPr>
          <w:rFonts w:ascii="Arial" w:hAnsi="Arial" w:cs="Arial"/>
        </w:rPr>
        <w:t>Examples:</w:t>
      </w:r>
    </w:p>
    <w:p w:rsidR="00AF7F81" w:rsidRPr="00196DD4" w:rsidRDefault="003D52E7" w:rsidP="0060154A">
      <w:pPr>
        <w:rPr>
          <w:del w:id="14" w:author="Nick" w:date="2012-01-02T13:14:00Z"/>
          <w:rFonts w:ascii="Arial" w:hAnsi="Arial" w:cs="Arial"/>
        </w:rPr>
      </w:pPr>
      <w:del w:id="15" w:author="Nick" w:date="2012-01-02T13:14:00Z">
        <w:r w:rsidRPr="00196DD4">
          <w:rPr>
            <w:rFonts w:ascii="Arial" w:hAnsi="Arial" w:cs="Arial"/>
          </w:rPr>
          <w:br w:type="page"/>
        </w:r>
        <w:r w:rsidR="00AF7F81" w:rsidRPr="00196DD4">
          <w:rPr>
            <w:rFonts w:ascii="Arial" w:hAnsi="Arial" w:cs="Arial"/>
            <w:b/>
          </w:rPr>
          <w:lastRenderedPageBreak/>
          <w:delText>Lesson 12:</w:delText>
        </w:r>
      </w:del>
    </w:p>
    <w:p w:rsidR="003D52E7" w:rsidRPr="00196DD4" w:rsidRDefault="003D52E7">
      <w:pPr>
        <w:rPr>
          <w:del w:id="16" w:author="Nick" w:date="2012-01-02T13:14:00Z"/>
          <w:rFonts w:ascii="Arial" w:hAnsi="Arial" w:cs="Arial"/>
        </w:rPr>
      </w:pPr>
    </w:p>
    <w:p w:rsidR="00022C6C" w:rsidRPr="00AC4AD1" w:rsidRDefault="00022C6C" w:rsidP="00022C6C">
      <w:pPr>
        <w:rPr>
          <w:ins w:id="17" w:author="Nick" w:date="2012-01-02T13:14:00Z"/>
          <w:rFonts w:ascii="Arial" w:hAnsi="Arial" w:cs="Arial"/>
          <w:color w:val="000000" w:themeColor="text1"/>
        </w:rPr>
      </w:pPr>
    </w:p>
    <w:p w:rsidR="00022C6C" w:rsidRPr="00AC4AD1" w:rsidRDefault="00022C6C" w:rsidP="00022C6C">
      <w:pPr>
        <w:rPr>
          <w:ins w:id="18" w:author="Nick" w:date="2012-01-02T13:14:00Z"/>
          <w:rFonts w:ascii="Arial" w:hAnsi="Arial" w:cs="Arial"/>
          <w:color w:val="000000" w:themeColor="text1"/>
        </w:rPr>
      </w:pPr>
      <w:ins w:id="19" w:author="Nick" w:date="2012-01-02T13:14:00Z">
        <w:r w:rsidRPr="00AC4AD1">
          <w:rPr>
            <w:rFonts w:ascii="Arial" w:hAnsi="Arial" w:cs="Arial"/>
            <w:color w:val="000000" w:themeColor="text1"/>
          </w:rPr>
          <w:t>Week 13</w:t>
        </w:r>
      </w:ins>
    </w:p>
    <w:p w:rsidR="00370399" w:rsidRPr="00AC4AD1" w:rsidRDefault="00370399" w:rsidP="00022C6C">
      <w:pPr>
        <w:rPr>
          <w:ins w:id="20" w:author="Nick" w:date="2012-01-02T13:14:00Z"/>
          <w:rFonts w:ascii="Arial" w:hAnsi="Arial" w:cs="Arial"/>
          <w:color w:val="000000" w:themeColor="text1"/>
        </w:rPr>
      </w:pPr>
    </w:p>
    <w:p w:rsidR="00370399" w:rsidRPr="00AC4AD1" w:rsidRDefault="00022C6C" w:rsidP="00370399">
      <w:pPr>
        <w:rPr>
          <w:ins w:id="21" w:author="Nick" w:date="2012-01-02T13:14:00Z"/>
          <w:rFonts w:ascii="Arial" w:hAnsi="Arial" w:cs="Arial"/>
          <w:color w:val="000000" w:themeColor="text1"/>
        </w:rPr>
      </w:pPr>
      <w:ins w:id="22" w:author="Nick" w:date="2012-01-02T13:14:00Z">
        <w:r w:rsidRPr="00AC4AD1">
          <w:rPr>
            <w:rFonts w:ascii="Arial" w:hAnsi="Arial" w:cs="Arial"/>
            <w:color w:val="000000" w:themeColor="text1"/>
          </w:rPr>
          <w:t>Ratio</w:t>
        </w:r>
        <w:r w:rsidR="00370399" w:rsidRPr="00AC4AD1">
          <w:rPr>
            <w:rFonts w:ascii="Arial" w:hAnsi="Arial" w:cs="Arial"/>
            <w:color w:val="000000" w:themeColor="text1"/>
          </w:rPr>
          <w:t xml:space="preserve"> </w:t>
        </w:r>
      </w:ins>
    </w:p>
    <w:p w:rsidR="00370399" w:rsidRPr="00AC4AD1" w:rsidRDefault="00370399" w:rsidP="00370399">
      <w:pPr>
        <w:rPr>
          <w:rFonts w:ascii="Arial" w:hAnsi="Arial" w:cs="Arial"/>
          <w:color w:val="000000" w:themeColor="text1"/>
        </w:rPr>
      </w:pPr>
      <w:r w:rsidRPr="00AC4AD1">
        <w:rPr>
          <w:rFonts w:ascii="Arial" w:hAnsi="Arial" w:cs="Arial"/>
          <w:color w:val="000000" w:themeColor="text1"/>
        </w:rPr>
        <w:t>Definition:</w:t>
      </w:r>
      <w:r w:rsidR="00AC4AD1" w:rsidRPr="00AC4AD1">
        <w:rPr>
          <w:color w:val="000000" w:themeColor="text1"/>
        </w:rPr>
        <w:t xml:space="preserve"> </w:t>
      </w:r>
      <w:r w:rsidR="00AC4AD1" w:rsidRPr="00AC4AD1">
        <w:rPr>
          <w:rFonts w:ascii="Arial" w:hAnsi="Arial" w:cs="Arial"/>
          <w:color w:val="000000" w:themeColor="text1"/>
        </w:rPr>
        <w:t>The quantitative relation between two amounts showing the number of times one value contains or is contained within the other.</w:t>
      </w:r>
    </w:p>
    <w:p w:rsidR="00370399" w:rsidRPr="00AC4AD1" w:rsidRDefault="00370399" w:rsidP="00370399">
      <w:pPr>
        <w:rPr>
          <w:rFonts w:ascii="Arial" w:hAnsi="Arial" w:cs="Arial"/>
          <w:color w:val="000000" w:themeColor="text1"/>
        </w:rPr>
      </w:pPr>
    </w:p>
    <w:p w:rsidR="00370399" w:rsidRPr="00AC4AD1" w:rsidRDefault="00370399" w:rsidP="00370399">
      <w:pPr>
        <w:rPr>
          <w:rFonts w:ascii="Arial" w:hAnsi="Arial" w:cs="Arial"/>
          <w:color w:val="000000" w:themeColor="text1"/>
        </w:rPr>
      </w:pPr>
      <w:r w:rsidRPr="00AC4AD1">
        <w:rPr>
          <w:rFonts w:ascii="Arial" w:hAnsi="Arial" w:cs="Arial"/>
          <w:color w:val="000000" w:themeColor="text1"/>
        </w:rPr>
        <w:t>Illustration:</w:t>
      </w:r>
      <w:r w:rsidR="00AC4AD1">
        <w:rPr>
          <w:rFonts w:ascii="Arial" w:hAnsi="Arial" w:cs="Arial"/>
          <w:color w:val="000000" w:themeColor="text1"/>
        </w:rPr>
        <w:t xml:space="preserve"> </w:t>
      </w:r>
    </w:p>
    <w:p w:rsidR="00370399" w:rsidRDefault="00C97FA7" w:rsidP="00370399">
      <w:pPr>
        <w:rPr>
          <w:rFonts w:ascii="Arial" w:hAnsi="Arial" w:cs="Arial"/>
          <w:color w:val="000000" w:themeColor="text1"/>
        </w:rPr>
      </w:pPr>
      <w:r>
        <w:rPr>
          <w:noProof/>
        </w:rPr>
        <w:drawing>
          <wp:inline distT="0" distB="0" distL="0" distR="0" wp14:anchorId="0E949E4B" wp14:editId="76894C01">
            <wp:extent cx="1060223" cy="809625"/>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060223" cy="809625"/>
                    </a:xfrm>
                    <a:prstGeom prst="rect">
                      <a:avLst/>
                    </a:prstGeom>
                  </pic:spPr>
                </pic:pic>
              </a:graphicData>
            </a:graphic>
          </wp:inline>
        </w:drawing>
      </w:r>
    </w:p>
    <w:p w:rsidR="00AC4AD1" w:rsidRPr="00AC4AD1" w:rsidRDefault="00AC4AD1" w:rsidP="00370399">
      <w:pPr>
        <w:rPr>
          <w:rFonts w:ascii="Arial" w:hAnsi="Arial" w:cs="Arial"/>
          <w:color w:val="000000" w:themeColor="text1"/>
        </w:rPr>
      </w:pPr>
    </w:p>
    <w:p w:rsidR="00370399" w:rsidRPr="00AC4AD1" w:rsidRDefault="00370399" w:rsidP="00370399">
      <w:pPr>
        <w:rPr>
          <w:rFonts w:ascii="Arial" w:hAnsi="Arial" w:cs="Arial"/>
          <w:color w:val="000000" w:themeColor="text1"/>
        </w:rPr>
      </w:pPr>
      <w:r w:rsidRPr="00AC4AD1">
        <w:rPr>
          <w:rFonts w:ascii="Arial" w:hAnsi="Arial" w:cs="Arial"/>
          <w:color w:val="000000" w:themeColor="text1"/>
        </w:rPr>
        <w:t>Examples:</w:t>
      </w:r>
    </w:p>
    <w:p w:rsidR="00C97FA7" w:rsidRDefault="00C97FA7" w:rsidP="00370399">
      <w:pPr>
        <w:rPr>
          <w:rFonts w:ascii="Arial" w:hAnsi="Arial" w:cs="Arial"/>
          <w:color w:val="000000" w:themeColor="text1"/>
        </w:rPr>
      </w:pPr>
      <w:r>
        <w:rPr>
          <w:noProof/>
        </w:rPr>
        <w:drawing>
          <wp:inline distT="0" distB="0" distL="0" distR="0" wp14:anchorId="23FAD80D" wp14:editId="693F2145">
            <wp:extent cx="895350" cy="837378"/>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895350" cy="837378"/>
                    </a:xfrm>
                    <a:prstGeom prst="rect">
                      <a:avLst/>
                    </a:prstGeom>
                  </pic:spPr>
                </pic:pic>
              </a:graphicData>
            </a:graphic>
          </wp:inline>
        </w:drawing>
      </w:r>
      <w:r>
        <w:rPr>
          <w:rFonts w:ascii="Arial" w:hAnsi="Arial" w:cs="Arial"/>
          <w:color w:val="000000" w:themeColor="text1"/>
        </w:rPr>
        <w:t xml:space="preserve"> </w:t>
      </w:r>
    </w:p>
    <w:p w:rsidR="001B0AB2" w:rsidRDefault="00C97FA7" w:rsidP="00370399">
      <w:pPr>
        <w:rPr>
          <w:rFonts w:ascii="Arial" w:hAnsi="Arial" w:cs="Arial"/>
          <w:color w:val="000000" w:themeColor="text1"/>
        </w:rPr>
      </w:pPr>
      <w:r>
        <w:rPr>
          <w:rFonts w:ascii="Arial" w:hAnsi="Arial" w:cs="Arial"/>
          <w:color w:val="000000" w:themeColor="text1"/>
        </w:rPr>
        <w:t xml:space="preserve">Write it as a fraction, using the </w:t>
      </w:r>
      <w:r w:rsidR="00AA7FA4">
        <w:rPr>
          <w:rFonts w:ascii="Arial" w:hAnsi="Arial" w:cs="Arial"/>
          <w:color w:val="000000" w:themeColor="text1"/>
        </w:rPr>
        <w:t xml:space="preserve">word “to”, or using a semi colon. </w:t>
      </w:r>
    </w:p>
    <w:p w:rsidR="001B0AB2" w:rsidRDefault="001B0AB2" w:rsidP="00370399">
      <w:pPr>
        <w:rPr>
          <w:rFonts w:ascii="Arial" w:hAnsi="Arial" w:cs="Arial"/>
          <w:color w:val="000000" w:themeColor="text1"/>
        </w:rPr>
      </w:pPr>
    </w:p>
    <w:p w:rsidR="00370399" w:rsidRDefault="00022C6C" w:rsidP="00370399">
      <w:pPr>
        <w:rPr>
          <w:rFonts w:ascii="Arial" w:hAnsi="Arial" w:cs="Arial"/>
          <w:color w:val="000000" w:themeColor="text1"/>
        </w:rPr>
      </w:pPr>
      <w:ins w:id="23" w:author="Nick" w:date="2012-01-02T13:14:00Z">
        <w:r w:rsidRPr="00AC4AD1">
          <w:rPr>
            <w:rFonts w:ascii="Arial" w:hAnsi="Arial" w:cs="Arial"/>
            <w:color w:val="000000" w:themeColor="text1"/>
          </w:rPr>
          <w:br/>
          <w:t>Proportion</w:t>
        </w:r>
        <w:r w:rsidR="00370399" w:rsidRPr="00AC4AD1">
          <w:rPr>
            <w:rFonts w:ascii="Arial" w:hAnsi="Arial" w:cs="Arial"/>
            <w:color w:val="000000" w:themeColor="text1"/>
          </w:rPr>
          <w:t xml:space="preserve"> </w:t>
        </w:r>
      </w:ins>
    </w:p>
    <w:p w:rsidR="00AC4AD1" w:rsidRPr="00AC4AD1" w:rsidRDefault="00AC4AD1" w:rsidP="00370399">
      <w:pPr>
        <w:rPr>
          <w:ins w:id="24" w:author="Nick" w:date="2012-01-02T13:14:00Z"/>
          <w:rFonts w:ascii="Arial" w:hAnsi="Arial" w:cs="Arial"/>
          <w:color w:val="000000" w:themeColor="text1"/>
        </w:rPr>
      </w:pPr>
    </w:p>
    <w:p w:rsidR="00370399" w:rsidRPr="00AC4AD1" w:rsidRDefault="00370399" w:rsidP="00370399">
      <w:pPr>
        <w:rPr>
          <w:ins w:id="25" w:author="Nick" w:date="2012-01-02T13:14:00Z"/>
          <w:rFonts w:ascii="Arial" w:hAnsi="Arial" w:cs="Arial"/>
          <w:color w:val="000000" w:themeColor="text1"/>
        </w:rPr>
      </w:pPr>
      <w:ins w:id="26" w:author="Nick" w:date="2012-01-02T13:14:00Z">
        <w:r w:rsidRPr="00AC4AD1">
          <w:rPr>
            <w:rFonts w:ascii="Arial" w:hAnsi="Arial" w:cs="Arial"/>
            <w:color w:val="000000" w:themeColor="text1"/>
          </w:rPr>
          <w:t>Definition:</w:t>
        </w:r>
      </w:ins>
      <w:r w:rsidR="001B0AB2" w:rsidRPr="001B0AB2">
        <w:t xml:space="preserve"> </w:t>
      </w:r>
      <w:r w:rsidR="001B0AB2" w:rsidRPr="001B0AB2">
        <w:rPr>
          <w:rFonts w:ascii="Arial" w:hAnsi="Arial" w:cs="Arial"/>
          <w:color w:val="000000" w:themeColor="text1"/>
        </w:rPr>
        <w:t>A part, share, or number considered in comparative relation to a whole.</w:t>
      </w:r>
    </w:p>
    <w:p w:rsidR="00370399" w:rsidRPr="00AC4AD1" w:rsidRDefault="00370399" w:rsidP="00370399">
      <w:pPr>
        <w:rPr>
          <w:ins w:id="27" w:author="Nick" w:date="2012-01-02T13:14:00Z"/>
          <w:rFonts w:ascii="Arial" w:hAnsi="Arial" w:cs="Arial"/>
          <w:color w:val="000000" w:themeColor="text1"/>
        </w:rPr>
      </w:pPr>
    </w:p>
    <w:p w:rsidR="00370399" w:rsidRDefault="00370399" w:rsidP="00370399">
      <w:pPr>
        <w:rPr>
          <w:rFonts w:ascii="Arial" w:hAnsi="Arial" w:cs="Arial"/>
          <w:color w:val="000000" w:themeColor="text1"/>
        </w:rPr>
      </w:pPr>
      <w:ins w:id="28" w:author="Nick" w:date="2012-01-02T13:14:00Z">
        <w:r w:rsidRPr="00AC4AD1">
          <w:rPr>
            <w:rFonts w:ascii="Arial" w:hAnsi="Arial" w:cs="Arial"/>
            <w:color w:val="000000" w:themeColor="text1"/>
          </w:rPr>
          <w:t>Illustration:</w:t>
        </w:r>
      </w:ins>
    </w:p>
    <w:p w:rsidR="001B0AB2" w:rsidRPr="00AC4AD1" w:rsidRDefault="001B0AB2" w:rsidP="00370399">
      <w:pPr>
        <w:rPr>
          <w:ins w:id="29" w:author="Nick" w:date="2012-01-02T13:14:00Z"/>
          <w:rFonts w:ascii="Arial" w:hAnsi="Arial" w:cs="Arial"/>
          <w:color w:val="000000" w:themeColor="text1"/>
        </w:rPr>
      </w:pPr>
      <w:r>
        <w:rPr>
          <w:noProof/>
        </w:rPr>
        <w:drawing>
          <wp:inline distT="0" distB="0" distL="0" distR="0" wp14:anchorId="7FA5C633" wp14:editId="15B187DE">
            <wp:extent cx="2129767" cy="1838325"/>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130948" cy="1839344"/>
                    </a:xfrm>
                    <a:prstGeom prst="rect">
                      <a:avLst/>
                    </a:prstGeom>
                  </pic:spPr>
                </pic:pic>
              </a:graphicData>
            </a:graphic>
          </wp:inline>
        </w:drawing>
      </w:r>
    </w:p>
    <w:p w:rsidR="00370399" w:rsidRPr="00AC4AD1" w:rsidRDefault="00370399" w:rsidP="00370399">
      <w:pPr>
        <w:rPr>
          <w:ins w:id="30" w:author="Nick" w:date="2012-01-02T13:14:00Z"/>
          <w:rFonts w:ascii="Arial" w:hAnsi="Arial" w:cs="Arial"/>
          <w:color w:val="000000" w:themeColor="text1"/>
        </w:rPr>
      </w:pPr>
    </w:p>
    <w:p w:rsidR="00370399" w:rsidRDefault="00370399" w:rsidP="00370399">
      <w:pPr>
        <w:rPr>
          <w:rFonts w:ascii="Arial" w:hAnsi="Arial" w:cs="Arial"/>
          <w:color w:val="000000" w:themeColor="text1"/>
        </w:rPr>
      </w:pPr>
      <w:ins w:id="31" w:author="Nick" w:date="2012-01-02T13:14:00Z">
        <w:r w:rsidRPr="00AC4AD1">
          <w:rPr>
            <w:rFonts w:ascii="Arial" w:hAnsi="Arial" w:cs="Arial"/>
            <w:color w:val="000000" w:themeColor="text1"/>
          </w:rPr>
          <w:t>Examples:</w:t>
        </w:r>
      </w:ins>
    </w:p>
    <w:p w:rsidR="001B0AB2" w:rsidRPr="00AC4AD1" w:rsidRDefault="001B0AB2" w:rsidP="00370399">
      <w:pPr>
        <w:rPr>
          <w:ins w:id="32" w:author="Nick" w:date="2012-01-02T13:14:00Z"/>
          <w:rFonts w:ascii="Arial" w:hAnsi="Arial" w:cs="Arial"/>
          <w:color w:val="000000" w:themeColor="text1"/>
        </w:rPr>
      </w:pPr>
      <w:r>
        <w:rPr>
          <w:noProof/>
        </w:rPr>
        <w:drawing>
          <wp:inline distT="0" distB="0" distL="0" distR="0" wp14:anchorId="28B3DC79" wp14:editId="6CE8A19B">
            <wp:extent cx="1019175" cy="6191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019175" cy="619125"/>
                    </a:xfrm>
                    <a:prstGeom prst="rect">
                      <a:avLst/>
                    </a:prstGeom>
                  </pic:spPr>
                </pic:pic>
              </a:graphicData>
            </a:graphic>
          </wp:inline>
        </w:drawing>
      </w:r>
    </w:p>
    <w:p w:rsidR="00370399" w:rsidRDefault="00022C6C" w:rsidP="00370399">
      <w:pPr>
        <w:rPr>
          <w:rFonts w:ascii="Arial" w:hAnsi="Arial" w:cs="Arial"/>
          <w:color w:val="000000" w:themeColor="text1"/>
        </w:rPr>
      </w:pPr>
      <w:ins w:id="33" w:author="Nick" w:date="2012-01-02T13:14:00Z">
        <w:r w:rsidRPr="00AC4AD1">
          <w:rPr>
            <w:rFonts w:ascii="Arial" w:hAnsi="Arial" w:cs="Arial"/>
            <w:color w:val="000000" w:themeColor="text1"/>
          </w:rPr>
          <w:lastRenderedPageBreak/>
          <w:br/>
          <w:t>Congruent</w:t>
        </w:r>
        <w:r w:rsidR="00370399" w:rsidRPr="00AC4AD1">
          <w:rPr>
            <w:rFonts w:ascii="Arial" w:hAnsi="Arial" w:cs="Arial"/>
            <w:color w:val="000000" w:themeColor="text1"/>
          </w:rPr>
          <w:t xml:space="preserve"> </w:t>
        </w:r>
      </w:ins>
    </w:p>
    <w:p w:rsidR="001B0AB2" w:rsidRPr="00AC4AD1" w:rsidRDefault="001B0AB2" w:rsidP="00370399">
      <w:pPr>
        <w:rPr>
          <w:ins w:id="34" w:author="Nick" w:date="2012-01-02T13:14:00Z"/>
          <w:rFonts w:ascii="Arial" w:hAnsi="Arial" w:cs="Arial"/>
          <w:color w:val="000000" w:themeColor="text1"/>
        </w:rPr>
      </w:pPr>
    </w:p>
    <w:p w:rsidR="00370399" w:rsidRPr="00AC4AD1" w:rsidRDefault="00370399" w:rsidP="00370399">
      <w:pPr>
        <w:rPr>
          <w:ins w:id="35" w:author="Nick" w:date="2012-01-02T13:14:00Z"/>
          <w:rFonts w:ascii="Arial" w:hAnsi="Arial" w:cs="Arial"/>
          <w:color w:val="000000" w:themeColor="text1"/>
        </w:rPr>
      </w:pPr>
      <w:ins w:id="36" w:author="Nick" w:date="2012-01-02T13:14:00Z">
        <w:r w:rsidRPr="00AC4AD1">
          <w:rPr>
            <w:rFonts w:ascii="Arial" w:hAnsi="Arial" w:cs="Arial"/>
            <w:color w:val="000000" w:themeColor="text1"/>
          </w:rPr>
          <w:t>Definition:</w:t>
        </w:r>
      </w:ins>
      <w:r w:rsidR="001B0AB2" w:rsidRPr="001B0AB2">
        <w:t xml:space="preserve"> </w:t>
      </w:r>
      <w:r w:rsidR="001B0AB2" w:rsidRPr="001B0AB2">
        <w:rPr>
          <w:rFonts w:ascii="Arial" w:hAnsi="Arial" w:cs="Arial"/>
          <w:color w:val="000000" w:themeColor="text1"/>
        </w:rPr>
        <w:t>Two objects are congruent if they have the same dimensions and shape</w:t>
      </w:r>
    </w:p>
    <w:p w:rsidR="00370399" w:rsidRPr="00AC4AD1" w:rsidRDefault="00370399" w:rsidP="00370399">
      <w:pPr>
        <w:rPr>
          <w:ins w:id="37" w:author="Nick" w:date="2012-01-02T13:14:00Z"/>
          <w:rFonts w:ascii="Arial" w:hAnsi="Arial" w:cs="Arial"/>
          <w:color w:val="000000" w:themeColor="text1"/>
        </w:rPr>
      </w:pPr>
    </w:p>
    <w:p w:rsidR="00370399" w:rsidRPr="00AC4AD1" w:rsidRDefault="00370399" w:rsidP="00370399">
      <w:pPr>
        <w:rPr>
          <w:ins w:id="38" w:author="Nick" w:date="2012-01-02T13:14:00Z"/>
          <w:rFonts w:ascii="Arial" w:hAnsi="Arial" w:cs="Arial"/>
          <w:color w:val="000000" w:themeColor="text1"/>
        </w:rPr>
      </w:pPr>
      <w:ins w:id="39" w:author="Nick" w:date="2012-01-02T13:14:00Z">
        <w:r w:rsidRPr="00AC4AD1">
          <w:rPr>
            <w:rFonts w:ascii="Arial" w:hAnsi="Arial" w:cs="Arial"/>
            <w:color w:val="000000" w:themeColor="text1"/>
          </w:rPr>
          <w:t>Illustration:</w:t>
        </w:r>
      </w:ins>
    </w:p>
    <w:p w:rsidR="001B0AB2" w:rsidRDefault="00982B23" w:rsidP="00370399">
      <w:pPr>
        <w:rPr>
          <w:rFonts w:ascii="Arial" w:hAnsi="Arial" w:cs="Arial"/>
          <w:color w:val="000000" w:themeColor="text1"/>
        </w:rPr>
      </w:pPr>
      <w:r>
        <w:rPr>
          <w:noProof/>
        </w:rPr>
        <w:drawing>
          <wp:inline distT="0" distB="0" distL="0" distR="0" wp14:anchorId="08EA3B4F" wp14:editId="1CF1ECD0">
            <wp:extent cx="2076450" cy="1142048"/>
            <wp:effectExtent l="0" t="0" r="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076450" cy="1142048"/>
                    </a:xfrm>
                    <a:prstGeom prst="rect">
                      <a:avLst/>
                    </a:prstGeom>
                  </pic:spPr>
                </pic:pic>
              </a:graphicData>
            </a:graphic>
          </wp:inline>
        </w:drawing>
      </w:r>
    </w:p>
    <w:p w:rsidR="00370399" w:rsidRPr="00AC4AD1" w:rsidRDefault="00370399" w:rsidP="00370399">
      <w:pPr>
        <w:rPr>
          <w:ins w:id="40" w:author="Nick" w:date="2012-01-02T13:14:00Z"/>
          <w:rFonts w:ascii="Arial" w:hAnsi="Arial" w:cs="Arial"/>
          <w:color w:val="000000" w:themeColor="text1"/>
        </w:rPr>
      </w:pPr>
      <w:ins w:id="41" w:author="Nick" w:date="2012-01-02T13:14:00Z">
        <w:r w:rsidRPr="00AC4AD1">
          <w:rPr>
            <w:rFonts w:ascii="Arial" w:hAnsi="Arial" w:cs="Arial"/>
            <w:color w:val="000000" w:themeColor="text1"/>
          </w:rPr>
          <w:t>Examples:</w:t>
        </w:r>
      </w:ins>
    </w:p>
    <w:p w:rsidR="00982B23" w:rsidRDefault="00982B23" w:rsidP="00370399">
      <w:pPr>
        <w:rPr>
          <w:rFonts w:ascii="Arial" w:hAnsi="Arial" w:cs="Arial"/>
          <w:color w:val="000000" w:themeColor="text1"/>
        </w:rPr>
      </w:pPr>
      <w:r>
        <w:rPr>
          <w:noProof/>
        </w:rPr>
        <w:drawing>
          <wp:inline distT="0" distB="0" distL="0" distR="0" wp14:anchorId="4B9707A0" wp14:editId="04307E0D">
            <wp:extent cx="2409825" cy="14104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409825" cy="1410475"/>
                    </a:xfrm>
                    <a:prstGeom prst="rect">
                      <a:avLst/>
                    </a:prstGeom>
                  </pic:spPr>
                </pic:pic>
              </a:graphicData>
            </a:graphic>
          </wp:inline>
        </w:drawing>
      </w:r>
    </w:p>
    <w:p w:rsidR="00370399" w:rsidRDefault="00022C6C" w:rsidP="00370399">
      <w:pPr>
        <w:rPr>
          <w:rFonts w:ascii="Arial" w:hAnsi="Arial" w:cs="Arial"/>
          <w:color w:val="000000" w:themeColor="text1"/>
        </w:rPr>
      </w:pPr>
      <w:ins w:id="42" w:author="Nick" w:date="2012-01-02T13:14:00Z">
        <w:r w:rsidRPr="00AC4AD1">
          <w:rPr>
            <w:color w:val="000000" w:themeColor="text1"/>
          </w:rPr>
          <w:br/>
        </w:r>
        <w:r w:rsidRPr="00AC4AD1">
          <w:rPr>
            <w:rFonts w:ascii="Arial" w:hAnsi="Arial" w:cs="Arial"/>
            <w:color w:val="000000" w:themeColor="text1"/>
          </w:rPr>
          <w:t>Similar Triangles</w:t>
        </w:r>
        <w:r w:rsidR="00370399" w:rsidRPr="00AC4AD1">
          <w:rPr>
            <w:rFonts w:ascii="Arial" w:hAnsi="Arial" w:cs="Arial"/>
            <w:color w:val="000000" w:themeColor="text1"/>
          </w:rPr>
          <w:t xml:space="preserve"> </w:t>
        </w:r>
      </w:ins>
    </w:p>
    <w:p w:rsidR="001B0AB2" w:rsidRPr="00AC4AD1" w:rsidRDefault="001B0AB2" w:rsidP="00370399">
      <w:pPr>
        <w:rPr>
          <w:ins w:id="43" w:author="Nick" w:date="2012-01-02T13:14:00Z"/>
          <w:rFonts w:ascii="Arial" w:hAnsi="Arial" w:cs="Arial"/>
          <w:color w:val="000000" w:themeColor="text1"/>
        </w:rPr>
      </w:pPr>
    </w:p>
    <w:p w:rsidR="00370399" w:rsidRPr="00AC4AD1" w:rsidRDefault="00370399" w:rsidP="00370399">
      <w:pPr>
        <w:rPr>
          <w:ins w:id="44" w:author="Nick" w:date="2012-01-02T13:14:00Z"/>
          <w:rFonts w:ascii="Arial" w:hAnsi="Arial" w:cs="Arial"/>
          <w:color w:val="000000" w:themeColor="text1"/>
        </w:rPr>
      </w:pPr>
      <w:ins w:id="45" w:author="Nick" w:date="2012-01-02T13:14:00Z">
        <w:r w:rsidRPr="00AC4AD1">
          <w:rPr>
            <w:rFonts w:ascii="Arial" w:hAnsi="Arial" w:cs="Arial"/>
            <w:color w:val="000000" w:themeColor="text1"/>
          </w:rPr>
          <w:t>Definition:</w:t>
        </w:r>
      </w:ins>
      <w:r w:rsidR="001B0AB2" w:rsidRPr="001B0AB2">
        <w:t xml:space="preserve"> </w:t>
      </w:r>
      <w:r w:rsidR="001B0AB2" w:rsidRPr="001B0AB2">
        <w:rPr>
          <w:rFonts w:ascii="Arial" w:hAnsi="Arial" w:cs="Arial"/>
          <w:color w:val="000000" w:themeColor="text1"/>
        </w:rPr>
        <w:t>Triangles whose corresponding angles are equal; the corresponding sides are then proportional in length.</w:t>
      </w:r>
    </w:p>
    <w:p w:rsidR="00370399" w:rsidRPr="00AC4AD1" w:rsidRDefault="00370399" w:rsidP="00370399">
      <w:pPr>
        <w:rPr>
          <w:ins w:id="46" w:author="Nick" w:date="2012-01-02T13:14:00Z"/>
          <w:rFonts w:ascii="Arial" w:hAnsi="Arial" w:cs="Arial"/>
          <w:color w:val="000000" w:themeColor="text1"/>
        </w:rPr>
      </w:pPr>
    </w:p>
    <w:p w:rsidR="00370399" w:rsidRPr="00AC4AD1" w:rsidRDefault="00370399" w:rsidP="00370399">
      <w:pPr>
        <w:rPr>
          <w:ins w:id="47" w:author="Nick" w:date="2012-01-02T13:14:00Z"/>
          <w:rFonts w:ascii="Arial" w:hAnsi="Arial" w:cs="Arial"/>
          <w:color w:val="000000" w:themeColor="text1"/>
        </w:rPr>
      </w:pPr>
      <w:ins w:id="48" w:author="Nick" w:date="2012-01-02T13:14:00Z">
        <w:r w:rsidRPr="00AC4AD1">
          <w:rPr>
            <w:rFonts w:ascii="Arial" w:hAnsi="Arial" w:cs="Arial"/>
            <w:color w:val="000000" w:themeColor="text1"/>
          </w:rPr>
          <w:t>Illustration:</w:t>
        </w:r>
      </w:ins>
    </w:p>
    <w:p w:rsidR="00370399" w:rsidRPr="00AC4AD1" w:rsidRDefault="00982B23" w:rsidP="00370399">
      <w:pPr>
        <w:rPr>
          <w:ins w:id="49" w:author="Nick" w:date="2012-01-02T13:14:00Z"/>
          <w:rFonts w:ascii="Arial" w:hAnsi="Arial" w:cs="Arial"/>
          <w:color w:val="000000" w:themeColor="text1"/>
        </w:rPr>
      </w:pPr>
      <w:r>
        <w:rPr>
          <w:noProof/>
        </w:rPr>
        <w:drawing>
          <wp:inline distT="0" distB="0" distL="0" distR="0" wp14:anchorId="5AAAB962" wp14:editId="6296CF86">
            <wp:extent cx="2333625" cy="10517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333625" cy="1051775"/>
                    </a:xfrm>
                    <a:prstGeom prst="rect">
                      <a:avLst/>
                    </a:prstGeom>
                  </pic:spPr>
                </pic:pic>
              </a:graphicData>
            </a:graphic>
          </wp:inline>
        </w:drawing>
      </w:r>
    </w:p>
    <w:p w:rsidR="00370399" w:rsidRPr="00AC4AD1" w:rsidRDefault="00370399" w:rsidP="00370399">
      <w:pPr>
        <w:rPr>
          <w:ins w:id="50" w:author="Nick" w:date="2012-01-02T13:14:00Z"/>
          <w:rFonts w:ascii="Arial" w:hAnsi="Arial" w:cs="Arial"/>
          <w:color w:val="000000" w:themeColor="text1"/>
        </w:rPr>
      </w:pPr>
      <w:ins w:id="51" w:author="Nick" w:date="2012-01-02T13:14:00Z">
        <w:r w:rsidRPr="00AC4AD1">
          <w:rPr>
            <w:rFonts w:ascii="Arial" w:hAnsi="Arial" w:cs="Arial"/>
            <w:color w:val="000000" w:themeColor="text1"/>
          </w:rPr>
          <w:t>Examples:</w:t>
        </w:r>
      </w:ins>
    </w:p>
    <w:p w:rsidR="00982B23" w:rsidRDefault="00982B23" w:rsidP="00370399">
      <w:pPr>
        <w:rPr>
          <w:rFonts w:ascii="Arial" w:hAnsi="Arial" w:cs="Arial"/>
          <w:color w:val="000000" w:themeColor="text1"/>
        </w:rPr>
      </w:pPr>
      <w:r>
        <w:rPr>
          <w:noProof/>
        </w:rPr>
        <w:drawing>
          <wp:inline distT="0" distB="0" distL="0" distR="0" wp14:anchorId="17174B1D" wp14:editId="73A94B88">
            <wp:extent cx="2213162" cy="16668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13162" cy="1666875"/>
                    </a:xfrm>
                    <a:prstGeom prst="rect">
                      <a:avLst/>
                    </a:prstGeom>
                  </pic:spPr>
                </pic:pic>
              </a:graphicData>
            </a:graphic>
          </wp:inline>
        </w:drawing>
      </w:r>
    </w:p>
    <w:p w:rsidR="00982B23" w:rsidRDefault="00982B23" w:rsidP="00370399">
      <w:pPr>
        <w:rPr>
          <w:rFonts w:ascii="Arial" w:hAnsi="Arial" w:cs="Arial"/>
          <w:color w:val="000000" w:themeColor="text1"/>
        </w:rPr>
      </w:pPr>
    </w:p>
    <w:p w:rsidR="00982B23" w:rsidRDefault="00982B23" w:rsidP="00370399">
      <w:pPr>
        <w:rPr>
          <w:rFonts w:ascii="Arial" w:hAnsi="Arial" w:cs="Arial"/>
          <w:color w:val="000000" w:themeColor="text1"/>
        </w:rPr>
      </w:pPr>
    </w:p>
    <w:p w:rsidR="00370399" w:rsidRDefault="00022C6C" w:rsidP="00370399">
      <w:pPr>
        <w:rPr>
          <w:rFonts w:ascii="Arial" w:hAnsi="Arial" w:cs="Arial"/>
          <w:color w:val="000000" w:themeColor="text1"/>
        </w:rPr>
      </w:pPr>
      <w:ins w:id="52" w:author="Nick" w:date="2012-01-02T13:14:00Z">
        <w:r w:rsidRPr="00AC4AD1">
          <w:rPr>
            <w:rFonts w:ascii="Arial" w:hAnsi="Arial" w:cs="Arial"/>
            <w:color w:val="000000" w:themeColor="text1"/>
          </w:rPr>
          <w:br/>
          <w:t>Corresponding Angles</w:t>
        </w:r>
        <w:r w:rsidR="00370399" w:rsidRPr="00AC4AD1">
          <w:rPr>
            <w:rFonts w:ascii="Arial" w:hAnsi="Arial" w:cs="Arial"/>
            <w:color w:val="000000" w:themeColor="text1"/>
          </w:rPr>
          <w:t xml:space="preserve"> </w:t>
        </w:r>
      </w:ins>
    </w:p>
    <w:p w:rsidR="001B0AB2" w:rsidRPr="00AC4AD1" w:rsidRDefault="001B0AB2" w:rsidP="00370399">
      <w:pPr>
        <w:rPr>
          <w:ins w:id="53" w:author="Nick" w:date="2012-01-02T13:14:00Z"/>
          <w:rFonts w:ascii="Arial" w:hAnsi="Arial" w:cs="Arial"/>
          <w:color w:val="000000" w:themeColor="text1"/>
        </w:rPr>
      </w:pPr>
    </w:p>
    <w:p w:rsidR="00370399" w:rsidRPr="00AC4AD1" w:rsidRDefault="00370399" w:rsidP="00370399">
      <w:pPr>
        <w:rPr>
          <w:ins w:id="54" w:author="Nick" w:date="2012-01-02T13:14:00Z"/>
          <w:rFonts w:ascii="Arial" w:hAnsi="Arial" w:cs="Arial"/>
          <w:color w:val="000000" w:themeColor="text1"/>
        </w:rPr>
      </w:pPr>
      <w:ins w:id="55" w:author="Nick" w:date="2012-01-02T13:14:00Z">
        <w:r w:rsidRPr="00AC4AD1">
          <w:rPr>
            <w:rFonts w:ascii="Arial" w:hAnsi="Arial" w:cs="Arial"/>
            <w:color w:val="000000" w:themeColor="text1"/>
          </w:rPr>
          <w:t>Definition:</w:t>
        </w:r>
      </w:ins>
      <w:r w:rsidR="001B0AB2" w:rsidRPr="001B0AB2">
        <w:t xml:space="preserve"> </w:t>
      </w:r>
      <w:r w:rsidR="001B0AB2" w:rsidRPr="001B0AB2">
        <w:rPr>
          <w:rFonts w:ascii="Arial" w:hAnsi="Arial" w:cs="Arial"/>
          <w:color w:val="000000" w:themeColor="text1"/>
        </w:rPr>
        <w:t>Corresponding angles are created where a transversal crosses other (usually parallel) lines.</w:t>
      </w:r>
    </w:p>
    <w:p w:rsidR="00370399" w:rsidRPr="00AC4AD1" w:rsidRDefault="00370399" w:rsidP="00370399">
      <w:pPr>
        <w:rPr>
          <w:ins w:id="56" w:author="Nick" w:date="2012-01-02T13:14:00Z"/>
          <w:rFonts w:ascii="Arial" w:hAnsi="Arial" w:cs="Arial"/>
          <w:color w:val="000000" w:themeColor="text1"/>
        </w:rPr>
      </w:pPr>
    </w:p>
    <w:p w:rsidR="00370399" w:rsidRPr="00AC4AD1" w:rsidRDefault="00370399" w:rsidP="00370399">
      <w:pPr>
        <w:rPr>
          <w:ins w:id="57" w:author="Nick" w:date="2012-01-02T13:14:00Z"/>
          <w:rFonts w:ascii="Arial" w:hAnsi="Arial" w:cs="Arial"/>
          <w:color w:val="000000" w:themeColor="text1"/>
        </w:rPr>
      </w:pPr>
      <w:ins w:id="58" w:author="Nick" w:date="2012-01-02T13:14:00Z">
        <w:r w:rsidRPr="00AC4AD1">
          <w:rPr>
            <w:rFonts w:ascii="Arial" w:hAnsi="Arial" w:cs="Arial"/>
            <w:color w:val="000000" w:themeColor="text1"/>
          </w:rPr>
          <w:t>Illustration:</w:t>
        </w:r>
      </w:ins>
    </w:p>
    <w:p w:rsidR="00370399" w:rsidRPr="00AC4AD1" w:rsidRDefault="00A77144" w:rsidP="00370399">
      <w:pPr>
        <w:rPr>
          <w:ins w:id="59" w:author="Nick" w:date="2012-01-02T13:14:00Z"/>
          <w:rFonts w:ascii="Arial" w:hAnsi="Arial" w:cs="Arial"/>
          <w:color w:val="000000" w:themeColor="text1"/>
        </w:rPr>
      </w:pPr>
      <w:r>
        <w:rPr>
          <w:noProof/>
        </w:rPr>
        <w:drawing>
          <wp:inline distT="0" distB="0" distL="0" distR="0" wp14:anchorId="7604614B" wp14:editId="21156E03">
            <wp:extent cx="1543050" cy="15430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43050" cy="1543050"/>
                    </a:xfrm>
                    <a:prstGeom prst="rect">
                      <a:avLst/>
                    </a:prstGeom>
                  </pic:spPr>
                </pic:pic>
              </a:graphicData>
            </a:graphic>
          </wp:inline>
        </w:drawing>
      </w:r>
    </w:p>
    <w:p w:rsidR="00370399" w:rsidRPr="00AC4AD1" w:rsidRDefault="00370399" w:rsidP="00370399">
      <w:pPr>
        <w:rPr>
          <w:ins w:id="60" w:author="Nick" w:date="2012-01-02T13:14:00Z"/>
          <w:rFonts w:ascii="Arial" w:hAnsi="Arial" w:cs="Arial"/>
          <w:color w:val="000000" w:themeColor="text1"/>
        </w:rPr>
      </w:pPr>
      <w:ins w:id="61" w:author="Nick" w:date="2012-01-02T13:14:00Z">
        <w:r w:rsidRPr="00AC4AD1">
          <w:rPr>
            <w:rFonts w:ascii="Arial" w:hAnsi="Arial" w:cs="Arial"/>
            <w:color w:val="000000" w:themeColor="text1"/>
          </w:rPr>
          <w:t>Examples:</w:t>
        </w:r>
      </w:ins>
    </w:p>
    <w:p w:rsidR="002D5474" w:rsidRDefault="00A77144" w:rsidP="00370399">
      <w:pPr>
        <w:rPr>
          <w:rFonts w:ascii="Arial" w:hAnsi="Arial" w:cs="Arial"/>
          <w:color w:val="000000" w:themeColor="text1"/>
        </w:rPr>
      </w:pPr>
      <w:r>
        <w:rPr>
          <w:noProof/>
        </w:rPr>
        <w:drawing>
          <wp:inline distT="0" distB="0" distL="0" distR="0" wp14:anchorId="4E023489" wp14:editId="151A16BF">
            <wp:extent cx="2200275" cy="11685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200275" cy="1168540"/>
                    </a:xfrm>
                    <a:prstGeom prst="rect">
                      <a:avLst/>
                    </a:prstGeom>
                  </pic:spPr>
                </pic:pic>
              </a:graphicData>
            </a:graphic>
          </wp:inline>
        </w:drawing>
      </w:r>
    </w:p>
    <w:p w:rsidR="002D5474" w:rsidRDefault="002D5474" w:rsidP="00370399">
      <w:pPr>
        <w:rPr>
          <w:rFonts w:ascii="Arial" w:hAnsi="Arial" w:cs="Arial"/>
          <w:color w:val="000000" w:themeColor="text1"/>
        </w:rPr>
      </w:pPr>
    </w:p>
    <w:p w:rsidR="00370399" w:rsidRDefault="00022C6C" w:rsidP="00370399">
      <w:pPr>
        <w:rPr>
          <w:rFonts w:ascii="Arial" w:hAnsi="Arial" w:cs="Arial"/>
          <w:color w:val="000000" w:themeColor="text1"/>
        </w:rPr>
      </w:pPr>
      <w:ins w:id="62" w:author="Nick" w:date="2012-01-02T13:14:00Z">
        <w:r w:rsidRPr="00AC4AD1">
          <w:rPr>
            <w:rFonts w:ascii="Arial" w:hAnsi="Arial" w:cs="Arial"/>
            <w:color w:val="000000" w:themeColor="text1"/>
          </w:rPr>
          <w:br/>
        </w:r>
        <w:proofErr w:type="spellStart"/>
        <w:r w:rsidRPr="00AC4AD1">
          <w:rPr>
            <w:rFonts w:ascii="Arial" w:hAnsi="Arial" w:cs="Arial"/>
            <w:color w:val="000000" w:themeColor="text1"/>
          </w:rPr>
          <w:t>Cooresponding</w:t>
        </w:r>
        <w:proofErr w:type="spellEnd"/>
        <w:r w:rsidRPr="00AC4AD1">
          <w:rPr>
            <w:rFonts w:ascii="Arial" w:hAnsi="Arial" w:cs="Arial"/>
            <w:color w:val="000000" w:themeColor="text1"/>
          </w:rPr>
          <w:t xml:space="preserve"> Sides</w:t>
        </w:r>
        <w:r w:rsidR="00370399" w:rsidRPr="00AC4AD1">
          <w:rPr>
            <w:rFonts w:ascii="Arial" w:hAnsi="Arial" w:cs="Arial"/>
            <w:color w:val="000000" w:themeColor="text1"/>
          </w:rPr>
          <w:t xml:space="preserve"> </w:t>
        </w:r>
      </w:ins>
    </w:p>
    <w:p w:rsidR="001B0AB2" w:rsidRPr="00AC4AD1" w:rsidRDefault="001B0AB2" w:rsidP="00370399">
      <w:pPr>
        <w:rPr>
          <w:ins w:id="63" w:author="Nick" w:date="2012-01-02T13:14:00Z"/>
          <w:rFonts w:ascii="Arial" w:hAnsi="Arial" w:cs="Arial"/>
          <w:color w:val="000000" w:themeColor="text1"/>
        </w:rPr>
      </w:pPr>
    </w:p>
    <w:p w:rsidR="00370399" w:rsidRPr="00AC4AD1" w:rsidRDefault="00370399" w:rsidP="00370399">
      <w:pPr>
        <w:rPr>
          <w:ins w:id="64" w:author="Nick" w:date="2012-01-02T13:14:00Z"/>
          <w:rFonts w:ascii="Arial" w:hAnsi="Arial" w:cs="Arial"/>
          <w:color w:val="000000" w:themeColor="text1"/>
        </w:rPr>
      </w:pPr>
      <w:ins w:id="65" w:author="Nick" w:date="2012-01-02T13:14:00Z">
        <w:r w:rsidRPr="00AC4AD1">
          <w:rPr>
            <w:rFonts w:ascii="Arial" w:hAnsi="Arial" w:cs="Arial"/>
            <w:color w:val="000000" w:themeColor="text1"/>
          </w:rPr>
          <w:t>Definition:</w:t>
        </w:r>
      </w:ins>
      <w:r w:rsidR="001B0AB2" w:rsidRPr="001B0AB2">
        <w:t xml:space="preserve"> </w:t>
      </w:r>
      <w:r w:rsidR="001B0AB2" w:rsidRPr="001B0AB2">
        <w:rPr>
          <w:rFonts w:ascii="Arial" w:hAnsi="Arial" w:cs="Arial"/>
          <w:color w:val="000000" w:themeColor="text1"/>
        </w:rPr>
        <w:t>If the relative position of two sides is same in two figures</w:t>
      </w:r>
    </w:p>
    <w:p w:rsidR="00370399" w:rsidRPr="00AC4AD1" w:rsidRDefault="00370399" w:rsidP="00370399">
      <w:pPr>
        <w:rPr>
          <w:ins w:id="66" w:author="Nick" w:date="2012-01-02T13:14:00Z"/>
          <w:rFonts w:ascii="Arial" w:hAnsi="Arial" w:cs="Arial"/>
          <w:color w:val="000000" w:themeColor="text1"/>
        </w:rPr>
      </w:pPr>
    </w:p>
    <w:p w:rsidR="00567384" w:rsidRDefault="00567384" w:rsidP="00370399">
      <w:pPr>
        <w:rPr>
          <w:rFonts w:ascii="Arial" w:hAnsi="Arial" w:cs="Arial"/>
          <w:color w:val="000000" w:themeColor="text1"/>
        </w:rPr>
      </w:pPr>
    </w:p>
    <w:p w:rsidR="00567384" w:rsidRDefault="00567384" w:rsidP="00370399">
      <w:pPr>
        <w:rPr>
          <w:rFonts w:ascii="Arial" w:hAnsi="Arial" w:cs="Arial"/>
          <w:color w:val="000000" w:themeColor="text1"/>
        </w:rPr>
      </w:pPr>
    </w:p>
    <w:p w:rsidR="00370399" w:rsidRPr="00AC4AD1" w:rsidRDefault="00370399" w:rsidP="00370399">
      <w:pPr>
        <w:rPr>
          <w:ins w:id="67" w:author="Nick" w:date="2012-01-02T13:14:00Z"/>
          <w:rFonts w:ascii="Arial" w:hAnsi="Arial" w:cs="Arial"/>
          <w:color w:val="000000" w:themeColor="text1"/>
        </w:rPr>
      </w:pPr>
      <w:ins w:id="68" w:author="Nick" w:date="2012-01-02T13:14:00Z">
        <w:r w:rsidRPr="00AC4AD1">
          <w:rPr>
            <w:rFonts w:ascii="Arial" w:hAnsi="Arial" w:cs="Arial"/>
            <w:color w:val="000000" w:themeColor="text1"/>
          </w:rPr>
          <w:t>Illustration:</w:t>
        </w:r>
      </w:ins>
    </w:p>
    <w:p w:rsidR="00370399" w:rsidRPr="00AC4AD1" w:rsidRDefault="00567384" w:rsidP="00370399">
      <w:pPr>
        <w:rPr>
          <w:ins w:id="69" w:author="Nick" w:date="2012-01-02T13:14:00Z"/>
          <w:rFonts w:ascii="Arial" w:hAnsi="Arial" w:cs="Arial"/>
          <w:color w:val="000000" w:themeColor="text1"/>
        </w:rPr>
      </w:pPr>
      <w:r>
        <w:rPr>
          <w:noProof/>
        </w:rPr>
        <w:drawing>
          <wp:inline distT="0" distB="0" distL="0" distR="0" wp14:anchorId="42803331" wp14:editId="5C3264AD">
            <wp:extent cx="2424714" cy="1143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424714" cy="1143000"/>
                    </a:xfrm>
                    <a:prstGeom prst="rect">
                      <a:avLst/>
                    </a:prstGeom>
                  </pic:spPr>
                </pic:pic>
              </a:graphicData>
            </a:graphic>
          </wp:inline>
        </w:drawing>
      </w:r>
    </w:p>
    <w:p w:rsidR="00370399" w:rsidRPr="00AC4AD1" w:rsidRDefault="00370399" w:rsidP="00370399">
      <w:pPr>
        <w:rPr>
          <w:ins w:id="70" w:author="Nick" w:date="2012-01-02T13:14:00Z"/>
          <w:rFonts w:ascii="Arial" w:hAnsi="Arial" w:cs="Arial"/>
          <w:color w:val="000000" w:themeColor="text1"/>
        </w:rPr>
      </w:pPr>
      <w:ins w:id="71" w:author="Nick" w:date="2012-01-02T13:14:00Z">
        <w:r w:rsidRPr="00AC4AD1">
          <w:rPr>
            <w:rFonts w:ascii="Arial" w:hAnsi="Arial" w:cs="Arial"/>
            <w:color w:val="000000" w:themeColor="text1"/>
          </w:rPr>
          <w:t>Examples:</w:t>
        </w:r>
      </w:ins>
    </w:p>
    <w:p w:rsidR="00370399" w:rsidRDefault="00567384" w:rsidP="00370399">
      <w:pPr>
        <w:rPr>
          <w:rFonts w:ascii="Arial" w:hAnsi="Arial" w:cs="Arial"/>
          <w:color w:val="000000" w:themeColor="text1"/>
        </w:rPr>
      </w:pPr>
      <w:r>
        <w:rPr>
          <w:noProof/>
        </w:rPr>
        <w:lastRenderedPageBreak/>
        <w:drawing>
          <wp:inline distT="0" distB="0" distL="0" distR="0" wp14:anchorId="21D977C0" wp14:editId="2ED3B534">
            <wp:extent cx="2619375" cy="143238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619375" cy="1432382"/>
                    </a:xfrm>
                    <a:prstGeom prst="rect">
                      <a:avLst/>
                    </a:prstGeom>
                  </pic:spPr>
                </pic:pic>
              </a:graphicData>
            </a:graphic>
          </wp:inline>
        </w:drawing>
      </w:r>
      <w:ins w:id="72" w:author="Nick" w:date="2012-01-02T13:14:00Z">
        <w:r w:rsidR="00022C6C" w:rsidRPr="00AC4AD1">
          <w:rPr>
            <w:rFonts w:ascii="Arial" w:hAnsi="Arial" w:cs="Arial"/>
            <w:color w:val="000000" w:themeColor="text1"/>
          </w:rPr>
          <w:br/>
          <w:t>Angle-Angle Similarity Postulate</w:t>
        </w:r>
        <w:r w:rsidR="00370399" w:rsidRPr="00AC4AD1">
          <w:rPr>
            <w:rFonts w:ascii="Arial" w:hAnsi="Arial" w:cs="Arial"/>
            <w:color w:val="000000" w:themeColor="text1"/>
          </w:rPr>
          <w:t xml:space="preserve"> </w:t>
        </w:r>
      </w:ins>
    </w:p>
    <w:p w:rsidR="001B0AB2" w:rsidRPr="00AC4AD1" w:rsidRDefault="001B0AB2" w:rsidP="00370399">
      <w:pPr>
        <w:rPr>
          <w:ins w:id="73" w:author="Nick" w:date="2012-01-02T13:14:00Z"/>
          <w:rFonts w:ascii="Arial" w:hAnsi="Arial" w:cs="Arial"/>
          <w:color w:val="000000" w:themeColor="text1"/>
        </w:rPr>
      </w:pPr>
    </w:p>
    <w:p w:rsidR="00370399" w:rsidRPr="00AC4AD1" w:rsidRDefault="00370399" w:rsidP="00370399">
      <w:pPr>
        <w:rPr>
          <w:ins w:id="74" w:author="Nick" w:date="2012-01-02T13:14:00Z"/>
          <w:rFonts w:ascii="Arial" w:hAnsi="Arial" w:cs="Arial"/>
          <w:color w:val="000000" w:themeColor="text1"/>
        </w:rPr>
      </w:pPr>
      <w:ins w:id="75" w:author="Nick" w:date="2012-01-02T13:14:00Z">
        <w:r w:rsidRPr="00AC4AD1">
          <w:rPr>
            <w:rFonts w:ascii="Arial" w:hAnsi="Arial" w:cs="Arial"/>
            <w:color w:val="000000" w:themeColor="text1"/>
          </w:rPr>
          <w:t>Definition:</w:t>
        </w:r>
      </w:ins>
      <w:r w:rsidR="00CC07D4" w:rsidRPr="00CC07D4">
        <w:t xml:space="preserve"> </w:t>
      </w:r>
      <w:r w:rsidR="00CC07D4" w:rsidRPr="00CC07D4">
        <w:rPr>
          <w:rFonts w:ascii="Arial" w:hAnsi="Arial" w:cs="Arial"/>
          <w:color w:val="000000" w:themeColor="text1"/>
        </w:rPr>
        <w:t>states that if two angles and the non-included side one triangle are congruent to two angles and the non-included angle of another triangle, then these two triangles are congruent.</w:t>
      </w:r>
    </w:p>
    <w:p w:rsidR="00370399" w:rsidRPr="00AC4AD1" w:rsidRDefault="00370399" w:rsidP="00370399">
      <w:pPr>
        <w:rPr>
          <w:ins w:id="76" w:author="Nick" w:date="2012-01-02T13:14:00Z"/>
          <w:rFonts w:ascii="Arial" w:hAnsi="Arial" w:cs="Arial"/>
          <w:color w:val="000000" w:themeColor="text1"/>
        </w:rPr>
      </w:pPr>
    </w:p>
    <w:p w:rsidR="00370399" w:rsidRPr="00AC4AD1" w:rsidRDefault="00370399" w:rsidP="00370399">
      <w:pPr>
        <w:rPr>
          <w:ins w:id="77" w:author="Nick" w:date="2012-01-02T13:14:00Z"/>
          <w:rFonts w:ascii="Arial" w:hAnsi="Arial" w:cs="Arial"/>
          <w:color w:val="000000" w:themeColor="text1"/>
        </w:rPr>
      </w:pPr>
      <w:ins w:id="78" w:author="Nick" w:date="2012-01-02T13:14:00Z">
        <w:r w:rsidRPr="00AC4AD1">
          <w:rPr>
            <w:rFonts w:ascii="Arial" w:hAnsi="Arial" w:cs="Arial"/>
            <w:color w:val="000000" w:themeColor="text1"/>
          </w:rPr>
          <w:t>Illustration:</w:t>
        </w:r>
      </w:ins>
    </w:p>
    <w:p w:rsidR="00370399" w:rsidRPr="00AC4AD1" w:rsidRDefault="00CC07D4" w:rsidP="00370399">
      <w:pPr>
        <w:rPr>
          <w:ins w:id="79" w:author="Nick" w:date="2012-01-02T13:14:00Z"/>
          <w:rFonts w:ascii="Arial" w:hAnsi="Arial" w:cs="Arial"/>
          <w:color w:val="000000" w:themeColor="text1"/>
        </w:rPr>
      </w:pPr>
      <w:r>
        <w:rPr>
          <w:noProof/>
        </w:rPr>
        <w:drawing>
          <wp:inline distT="0" distB="0" distL="0" distR="0" wp14:anchorId="63C6B1ED" wp14:editId="58A4AE3B">
            <wp:extent cx="1524000" cy="86590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524000" cy="865909"/>
                    </a:xfrm>
                    <a:prstGeom prst="rect">
                      <a:avLst/>
                    </a:prstGeom>
                  </pic:spPr>
                </pic:pic>
              </a:graphicData>
            </a:graphic>
          </wp:inline>
        </w:drawing>
      </w:r>
    </w:p>
    <w:p w:rsidR="00370399" w:rsidRPr="00AC4AD1" w:rsidRDefault="00370399" w:rsidP="00370399">
      <w:pPr>
        <w:rPr>
          <w:ins w:id="80" w:author="Nick" w:date="2012-01-02T13:14:00Z"/>
          <w:rFonts w:ascii="Arial" w:hAnsi="Arial" w:cs="Arial"/>
          <w:color w:val="000000" w:themeColor="text1"/>
        </w:rPr>
      </w:pPr>
      <w:ins w:id="81" w:author="Nick" w:date="2012-01-02T13:14:00Z">
        <w:r w:rsidRPr="00AC4AD1">
          <w:rPr>
            <w:rFonts w:ascii="Arial" w:hAnsi="Arial" w:cs="Arial"/>
            <w:color w:val="000000" w:themeColor="text1"/>
          </w:rPr>
          <w:t>Examples:</w:t>
        </w:r>
      </w:ins>
    </w:p>
    <w:p w:rsidR="00CC07D4" w:rsidRDefault="00CC07D4" w:rsidP="00370399">
      <w:pPr>
        <w:rPr>
          <w:rFonts w:ascii="Arial" w:hAnsi="Arial" w:cs="Arial"/>
          <w:color w:val="000000" w:themeColor="text1"/>
        </w:rPr>
      </w:pPr>
      <w:r>
        <w:rPr>
          <w:noProof/>
        </w:rPr>
        <w:drawing>
          <wp:inline distT="0" distB="0" distL="0" distR="0" wp14:anchorId="3693C0E4" wp14:editId="5D5BC2CB">
            <wp:extent cx="1428750" cy="1143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1428750" cy="1143000"/>
                    </a:xfrm>
                    <a:prstGeom prst="rect">
                      <a:avLst/>
                    </a:prstGeom>
                  </pic:spPr>
                </pic:pic>
              </a:graphicData>
            </a:graphic>
          </wp:inline>
        </w:drawing>
      </w:r>
    </w:p>
    <w:p w:rsidR="00370399" w:rsidRDefault="00022C6C" w:rsidP="00370399">
      <w:pPr>
        <w:rPr>
          <w:rFonts w:ascii="Arial" w:hAnsi="Arial" w:cs="Arial"/>
          <w:color w:val="000000" w:themeColor="text1"/>
        </w:rPr>
      </w:pPr>
      <w:ins w:id="82" w:author="Nick" w:date="2012-01-02T13:14:00Z">
        <w:r w:rsidRPr="00AC4AD1">
          <w:rPr>
            <w:rFonts w:ascii="Arial" w:hAnsi="Arial" w:cs="Arial"/>
            <w:color w:val="000000" w:themeColor="text1"/>
          </w:rPr>
          <w:br/>
          <w:t>Side-Side-Side Similarity Postulate</w:t>
        </w:r>
        <w:r w:rsidR="00370399" w:rsidRPr="00AC4AD1">
          <w:rPr>
            <w:rFonts w:ascii="Arial" w:hAnsi="Arial" w:cs="Arial"/>
            <w:color w:val="000000" w:themeColor="text1"/>
          </w:rPr>
          <w:t xml:space="preserve"> </w:t>
        </w:r>
      </w:ins>
    </w:p>
    <w:p w:rsidR="00CC07D4" w:rsidRPr="00AC4AD1" w:rsidRDefault="00CC07D4" w:rsidP="00370399">
      <w:pPr>
        <w:rPr>
          <w:ins w:id="83" w:author="Nick" w:date="2012-01-02T13:14:00Z"/>
          <w:rFonts w:ascii="Arial" w:hAnsi="Arial" w:cs="Arial"/>
          <w:color w:val="000000" w:themeColor="text1"/>
        </w:rPr>
      </w:pPr>
    </w:p>
    <w:p w:rsidR="00370399" w:rsidRPr="00AC4AD1" w:rsidRDefault="00370399" w:rsidP="00370399">
      <w:pPr>
        <w:rPr>
          <w:ins w:id="84" w:author="Nick" w:date="2012-01-02T13:14:00Z"/>
          <w:rFonts w:ascii="Arial" w:hAnsi="Arial" w:cs="Arial"/>
          <w:color w:val="000000" w:themeColor="text1"/>
        </w:rPr>
      </w:pPr>
      <w:ins w:id="85" w:author="Nick" w:date="2012-01-02T13:14:00Z">
        <w:r w:rsidRPr="00AC4AD1">
          <w:rPr>
            <w:rFonts w:ascii="Arial" w:hAnsi="Arial" w:cs="Arial"/>
            <w:color w:val="000000" w:themeColor="text1"/>
          </w:rPr>
          <w:t>Definition:</w:t>
        </w:r>
      </w:ins>
      <w:r w:rsidR="00CC07D4" w:rsidRPr="00CC07D4">
        <w:t xml:space="preserve"> </w:t>
      </w:r>
      <w:r w:rsidR="00CC07D4" w:rsidRPr="00CC07D4">
        <w:rPr>
          <w:rFonts w:ascii="Arial" w:hAnsi="Arial" w:cs="Arial"/>
          <w:color w:val="000000" w:themeColor="text1"/>
        </w:rPr>
        <w:t>Triangles are congruent if all three sides in one triangle are congruent to the corresponding sides in the other.</w:t>
      </w:r>
    </w:p>
    <w:p w:rsidR="00370399" w:rsidRPr="00AC4AD1" w:rsidRDefault="00370399" w:rsidP="00370399">
      <w:pPr>
        <w:rPr>
          <w:ins w:id="86" w:author="Nick" w:date="2012-01-02T13:14:00Z"/>
          <w:rFonts w:ascii="Arial" w:hAnsi="Arial" w:cs="Arial"/>
          <w:color w:val="000000" w:themeColor="text1"/>
        </w:rPr>
      </w:pPr>
    </w:p>
    <w:p w:rsidR="00370399" w:rsidRPr="00AC4AD1" w:rsidRDefault="00370399" w:rsidP="00370399">
      <w:pPr>
        <w:rPr>
          <w:ins w:id="87" w:author="Nick" w:date="2012-01-02T13:14:00Z"/>
          <w:rFonts w:ascii="Arial" w:hAnsi="Arial" w:cs="Arial"/>
          <w:color w:val="000000" w:themeColor="text1"/>
        </w:rPr>
      </w:pPr>
      <w:ins w:id="88" w:author="Nick" w:date="2012-01-02T13:14:00Z">
        <w:r w:rsidRPr="00AC4AD1">
          <w:rPr>
            <w:rFonts w:ascii="Arial" w:hAnsi="Arial" w:cs="Arial"/>
            <w:color w:val="000000" w:themeColor="text1"/>
          </w:rPr>
          <w:t>Illustration:</w:t>
        </w:r>
      </w:ins>
    </w:p>
    <w:p w:rsidR="00370399" w:rsidRPr="00AC4AD1" w:rsidRDefault="00CC07D4" w:rsidP="00370399">
      <w:pPr>
        <w:rPr>
          <w:ins w:id="89" w:author="Nick" w:date="2012-01-02T13:14:00Z"/>
          <w:rFonts w:ascii="Arial" w:hAnsi="Arial" w:cs="Arial"/>
          <w:color w:val="000000" w:themeColor="text1"/>
        </w:rPr>
      </w:pPr>
      <w:r>
        <w:rPr>
          <w:noProof/>
        </w:rPr>
        <w:drawing>
          <wp:inline distT="0" distB="0" distL="0" distR="0" wp14:anchorId="08E41268" wp14:editId="7075A952">
            <wp:extent cx="1809750" cy="88437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809750" cy="884376"/>
                    </a:xfrm>
                    <a:prstGeom prst="rect">
                      <a:avLst/>
                    </a:prstGeom>
                  </pic:spPr>
                </pic:pic>
              </a:graphicData>
            </a:graphic>
          </wp:inline>
        </w:drawing>
      </w:r>
    </w:p>
    <w:p w:rsidR="00370399" w:rsidRPr="00AC4AD1" w:rsidRDefault="00370399" w:rsidP="00370399">
      <w:pPr>
        <w:rPr>
          <w:ins w:id="90" w:author="Nick" w:date="2012-01-02T13:14:00Z"/>
          <w:rFonts w:ascii="Arial" w:hAnsi="Arial" w:cs="Arial"/>
          <w:color w:val="000000" w:themeColor="text1"/>
        </w:rPr>
      </w:pPr>
      <w:ins w:id="91" w:author="Nick" w:date="2012-01-02T13:14:00Z">
        <w:r w:rsidRPr="00AC4AD1">
          <w:rPr>
            <w:rFonts w:ascii="Arial" w:hAnsi="Arial" w:cs="Arial"/>
            <w:color w:val="000000" w:themeColor="text1"/>
          </w:rPr>
          <w:t>Examples:</w:t>
        </w:r>
      </w:ins>
    </w:p>
    <w:p w:rsidR="00CC07D4" w:rsidRDefault="00CC07D4" w:rsidP="00370399">
      <w:pPr>
        <w:rPr>
          <w:rFonts w:ascii="Arial" w:hAnsi="Arial" w:cs="Arial"/>
          <w:color w:val="000000" w:themeColor="text1"/>
        </w:rPr>
      </w:pPr>
      <w:r>
        <w:rPr>
          <w:noProof/>
        </w:rPr>
        <w:drawing>
          <wp:inline distT="0" distB="0" distL="0" distR="0" wp14:anchorId="54455CA8" wp14:editId="237CA192">
            <wp:extent cx="1952176" cy="10477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952176" cy="1047750"/>
                    </a:xfrm>
                    <a:prstGeom prst="rect">
                      <a:avLst/>
                    </a:prstGeom>
                  </pic:spPr>
                </pic:pic>
              </a:graphicData>
            </a:graphic>
          </wp:inline>
        </w:drawing>
      </w:r>
    </w:p>
    <w:p w:rsidR="00370399" w:rsidRDefault="00022C6C" w:rsidP="00370399">
      <w:pPr>
        <w:rPr>
          <w:rFonts w:ascii="Arial" w:hAnsi="Arial" w:cs="Arial"/>
          <w:color w:val="000000" w:themeColor="text1"/>
        </w:rPr>
      </w:pPr>
      <w:ins w:id="92" w:author="Nick" w:date="2012-01-02T13:14:00Z">
        <w:r w:rsidRPr="00AC4AD1">
          <w:rPr>
            <w:rFonts w:ascii="Arial" w:hAnsi="Arial" w:cs="Arial"/>
            <w:color w:val="000000" w:themeColor="text1"/>
          </w:rPr>
          <w:lastRenderedPageBreak/>
          <w:br/>
          <w:t>Side-Angle-Side Similarity Postulate</w:t>
        </w:r>
        <w:r w:rsidR="00370399" w:rsidRPr="00AC4AD1">
          <w:rPr>
            <w:rFonts w:ascii="Arial" w:hAnsi="Arial" w:cs="Arial"/>
            <w:color w:val="000000" w:themeColor="text1"/>
          </w:rPr>
          <w:t xml:space="preserve"> </w:t>
        </w:r>
      </w:ins>
    </w:p>
    <w:p w:rsidR="00CC07D4" w:rsidRPr="00AC4AD1" w:rsidRDefault="00CC07D4" w:rsidP="00370399">
      <w:pPr>
        <w:rPr>
          <w:ins w:id="93" w:author="Nick" w:date="2012-01-02T13:14:00Z"/>
          <w:rFonts w:ascii="Arial" w:hAnsi="Arial" w:cs="Arial"/>
          <w:color w:val="000000" w:themeColor="text1"/>
        </w:rPr>
      </w:pPr>
    </w:p>
    <w:p w:rsidR="00370399" w:rsidRPr="00AC4AD1" w:rsidRDefault="00370399" w:rsidP="00370399">
      <w:pPr>
        <w:rPr>
          <w:ins w:id="94" w:author="Nick" w:date="2012-01-02T13:14:00Z"/>
          <w:rFonts w:ascii="Arial" w:hAnsi="Arial" w:cs="Arial"/>
          <w:color w:val="000000" w:themeColor="text1"/>
        </w:rPr>
      </w:pPr>
      <w:ins w:id="95" w:author="Nick" w:date="2012-01-02T13:14:00Z">
        <w:r w:rsidRPr="00AC4AD1">
          <w:rPr>
            <w:rFonts w:ascii="Arial" w:hAnsi="Arial" w:cs="Arial"/>
            <w:color w:val="000000" w:themeColor="text1"/>
          </w:rPr>
          <w:t>Definition:</w:t>
        </w:r>
      </w:ins>
      <w:r w:rsidR="00CC07D4" w:rsidRPr="00CC07D4">
        <w:t xml:space="preserve"> </w:t>
      </w:r>
      <w:r w:rsidR="00CC07D4" w:rsidRPr="00CC07D4">
        <w:rPr>
          <w:rFonts w:ascii="Arial" w:hAnsi="Arial" w:cs="Arial"/>
          <w:color w:val="000000" w:themeColor="text1"/>
        </w:rPr>
        <w:t>If two sides and the included angle of a triangle are congruent to two sides and the included angle of another triangle, then the two triangles are congruent.</w:t>
      </w:r>
    </w:p>
    <w:p w:rsidR="00370399" w:rsidRDefault="00370399" w:rsidP="00370399">
      <w:pPr>
        <w:rPr>
          <w:rFonts w:ascii="Arial" w:hAnsi="Arial" w:cs="Arial"/>
          <w:color w:val="000000" w:themeColor="text1"/>
        </w:rPr>
      </w:pPr>
    </w:p>
    <w:p w:rsidR="00CC07D4" w:rsidRPr="00AC4AD1" w:rsidRDefault="00CC07D4" w:rsidP="00370399">
      <w:pPr>
        <w:rPr>
          <w:ins w:id="96" w:author="Nick" w:date="2012-01-02T13:14:00Z"/>
          <w:rFonts w:ascii="Arial" w:hAnsi="Arial" w:cs="Arial"/>
          <w:color w:val="000000" w:themeColor="text1"/>
        </w:rPr>
      </w:pPr>
    </w:p>
    <w:p w:rsidR="00370399" w:rsidRDefault="00370399" w:rsidP="00370399">
      <w:pPr>
        <w:rPr>
          <w:rFonts w:ascii="Arial" w:hAnsi="Arial" w:cs="Arial"/>
          <w:color w:val="000000" w:themeColor="text1"/>
        </w:rPr>
      </w:pPr>
      <w:ins w:id="97" w:author="Nick" w:date="2012-01-02T13:14:00Z">
        <w:r w:rsidRPr="00AC4AD1">
          <w:rPr>
            <w:rFonts w:ascii="Arial" w:hAnsi="Arial" w:cs="Arial"/>
            <w:color w:val="000000" w:themeColor="text1"/>
          </w:rPr>
          <w:t>Illustration:</w:t>
        </w:r>
      </w:ins>
    </w:p>
    <w:p w:rsidR="00CC07D4" w:rsidRPr="00AC4AD1" w:rsidRDefault="00CC07D4" w:rsidP="00370399">
      <w:pPr>
        <w:rPr>
          <w:ins w:id="98" w:author="Nick" w:date="2012-01-02T13:14:00Z"/>
          <w:rFonts w:ascii="Arial" w:hAnsi="Arial" w:cs="Arial"/>
          <w:color w:val="000000" w:themeColor="text1"/>
        </w:rPr>
      </w:pPr>
    </w:p>
    <w:p w:rsidR="00370399" w:rsidRPr="00AC4AD1" w:rsidRDefault="00CC07D4" w:rsidP="00370399">
      <w:pPr>
        <w:rPr>
          <w:ins w:id="99" w:author="Nick" w:date="2012-01-02T13:14:00Z"/>
          <w:rFonts w:ascii="Arial" w:hAnsi="Arial" w:cs="Arial"/>
          <w:color w:val="000000" w:themeColor="text1"/>
        </w:rPr>
      </w:pPr>
      <w:r>
        <w:rPr>
          <w:noProof/>
        </w:rPr>
        <w:drawing>
          <wp:inline distT="0" distB="0" distL="0" distR="0" wp14:anchorId="6CC6316B" wp14:editId="0BD852CB">
            <wp:extent cx="1181100" cy="12387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181100" cy="1238715"/>
                    </a:xfrm>
                    <a:prstGeom prst="rect">
                      <a:avLst/>
                    </a:prstGeom>
                  </pic:spPr>
                </pic:pic>
              </a:graphicData>
            </a:graphic>
          </wp:inline>
        </w:drawing>
      </w:r>
    </w:p>
    <w:p w:rsidR="00370399" w:rsidRPr="00AC4AD1" w:rsidRDefault="00370399" w:rsidP="00370399">
      <w:pPr>
        <w:rPr>
          <w:ins w:id="100" w:author="Nick" w:date="2012-01-02T13:14:00Z"/>
          <w:rFonts w:ascii="Arial" w:hAnsi="Arial" w:cs="Arial"/>
          <w:color w:val="000000" w:themeColor="text1"/>
        </w:rPr>
      </w:pPr>
      <w:ins w:id="101" w:author="Nick" w:date="2012-01-02T13:14:00Z">
        <w:r w:rsidRPr="00AC4AD1">
          <w:rPr>
            <w:rFonts w:ascii="Arial" w:hAnsi="Arial" w:cs="Arial"/>
            <w:color w:val="000000" w:themeColor="text1"/>
          </w:rPr>
          <w:t>Examples:</w:t>
        </w:r>
      </w:ins>
    </w:p>
    <w:p w:rsidR="00022C6C" w:rsidRPr="00AC4AD1" w:rsidRDefault="00CC07D4" w:rsidP="00370399">
      <w:pPr>
        <w:rPr>
          <w:ins w:id="102" w:author="Nick" w:date="2012-01-02T13:14:00Z"/>
          <w:rFonts w:ascii="Arial" w:hAnsi="Arial" w:cs="Arial"/>
        </w:rPr>
      </w:pPr>
      <w:r>
        <w:rPr>
          <w:noProof/>
        </w:rPr>
        <w:drawing>
          <wp:inline distT="0" distB="0" distL="0" distR="0" wp14:anchorId="3DAD4D53" wp14:editId="07424F04">
            <wp:extent cx="1094704" cy="12954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1094704" cy="1295400"/>
                    </a:xfrm>
                    <a:prstGeom prst="rect">
                      <a:avLst/>
                    </a:prstGeom>
                  </pic:spPr>
                </pic:pic>
              </a:graphicData>
            </a:graphic>
          </wp:inline>
        </w:drawing>
      </w:r>
    </w:p>
    <w:p w:rsidR="00370399" w:rsidRDefault="00370399" w:rsidP="00370399">
      <w:pPr>
        <w:rPr>
          <w:ins w:id="103" w:author="Nick" w:date="2012-01-02T13:14:00Z"/>
          <w:rFonts w:ascii="Arial" w:hAnsi="Arial" w:cs="Arial"/>
          <w:color w:val="000066"/>
        </w:rPr>
      </w:pPr>
    </w:p>
    <w:p w:rsidR="00370399" w:rsidRPr="00370399" w:rsidRDefault="00370399" w:rsidP="00370399">
      <w:pPr>
        <w:rPr>
          <w:ins w:id="104" w:author="Nick" w:date="2012-01-02T13:14:00Z"/>
          <w:rFonts w:ascii="Arial" w:hAnsi="Arial" w:cs="Arial"/>
          <w:b/>
          <w:color w:val="FF0000"/>
        </w:rPr>
      </w:pPr>
      <w:ins w:id="105" w:author="Nick" w:date="2012-01-02T13:14:00Z">
        <w:r w:rsidRPr="00370399">
          <w:rPr>
            <w:rFonts w:ascii="Arial" w:hAnsi="Arial" w:cs="Arial"/>
            <w:b/>
            <w:color w:val="FF0000"/>
          </w:rPr>
          <w:t>Week 14</w:t>
        </w:r>
      </w:ins>
    </w:p>
    <w:p w:rsidR="00370399" w:rsidRDefault="00370399" w:rsidP="00370399">
      <w:pPr>
        <w:rPr>
          <w:rFonts w:ascii="Arial" w:hAnsi="Arial" w:cs="Arial"/>
          <w:b/>
        </w:rPr>
      </w:pPr>
      <w:proofErr w:type="gramStart"/>
      <w:ins w:id="106" w:author="Nick" w:date="2012-01-02T13:14:00Z">
        <w:r>
          <w:rPr>
            <w:rFonts w:ascii="Arial" w:hAnsi="Arial" w:cs="Arial"/>
            <w:color w:val="000066"/>
          </w:rPr>
          <w:t>the</w:t>
        </w:r>
        <w:proofErr w:type="gramEnd"/>
        <w:r>
          <w:rPr>
            <w:rFonts w:ascii="Arial" w:hAnsi="Arial" w:cs="Arial"/>
            <w:color w:val="000066"/>
          </w:rPr>
          <w:t xml:space="preserve"> Pythagorean theorem</w:t>
        </w:r>
        <w:r w:rsidRPr="00370399">
          <w:rPr>
            <w:rFonts w:ascii="Arial" w:hAnsi="Arial" w:cs="Arial"/>
            <w:b/>
          </w:rPr>
          <w:t xml:space="preserve"> </w:t>
        </w:r>
      </w:ins>
    </w:p>
    <w:p w:rsidR="002D5474" w:rsidRPr="00196DD4" w:rsidRDefault="002D5474" w:rsidP="00370399">
      <w:pPr>
        <w:rPr>
          <w:ins w:id="107" w:author="Nick" w:date="2012-01-02T13:14:00Z"/>
          <w:rFonts w:ascii="Arial" w:hAnsi="Arial" w:cs="Arial"/>
          <w:b/>
        </w:rPr>
      </w:pPr>
    </w:p>
    <w:p w:rsidR="002D5474" w:rsidRPr="002D5474" w:rsidRDefault="00370399" w:rsidP="002D5474">
      <w:pPr>
        <w:rPr>
          <w:rFonts w:ascii="Arial" w:hAnsi="Arial" w:cs="Arial"/>
        </w:rPr>
      </w:pPr>
      <w:ins w:id="108" w:author="Nick" w:date="2012-01-02T13:14:00Z">
        <w:r w:rsidRPr="00196DD4">
          <w:rPr>
            <w:rFonts w:ascii="Arial" w:hAnsi="Arial" w:cs="Arial"/>
          </w:rPr>
          <w:t>Definition:</w:t>
        </w:r>
      </w:ins>
      <w:r w:rsidR="002D5474">
        <w:rPr>
          <w:rFonts w:ascii="Arial" w:hAnsi="Arial" w:cs="Arial"/>
        </w:rPr>
        <w:t xml:space="preserve"> </w:t>
      </w:r>
      <w:r w:rsidR="002D5474" w:rsidRPr="002D5474">
        <w:rPr>
          <w:rFonts w:ascii="Arial" w:hAnsi="Arial" w:cs="Arial"/>
        </w:rPr>
        <w:t>The theorem that the sum of the squares of the lengths of the sides of a right triangle is equal to the square of the length of the hypotenuse.</w:t>
      </w:r>
    </w:p>
    <w:p w:rsidR="002D5474" w:rsidRDefault="002D5474" w:rsidP="002D5474">
      <w:pPr>
        <w:rPr>
          <w:rFonts w:ascii="Arial" w:hAnsi="Arial" w:cs="Arial"/>
        </w:rPr>
      </w:pPr>
    </w:p>
    <w:p w:rsidR="002D5474" w:rsidRPr="002D5474" w:rsidRDefault="002D5474" w:rsidP="002D5474">
      <w:pPr>
        <w:rPr>
          <w:rFonts w:ascii="Arial" w:hAnsi="Arial" w:cs="Arial"/>
        </w:rPr>
      </w:pPr>
    </w:p>
    <w:p w:rsidR="00370399" w:rsidRPr="00196DD4" w:rsidRDefault="00370399" w:rsidP="00370399">
      <w:pPr>
        <w:rPr>
          <w:ins w:id="109" w:author="Nick" w:date="2012-01-02T13:14:00Z"/>
          <w:rFonts w:ascii="Arial" w:hAnsi="Arial" w:cs="Arial"/>
        </w:rPr>
      </w:pPr>
      <w:ins w:id="110" w:author="Nick" w:date="2012-01-02T13:14:00Z">
        <w:r w:rsidRPr="00196DD4">
          <w:rPr>
            <w:rFonts w:ascii="Arial" w:hAnsi="Arial" w:cs="Arial"/>
          </w:rPr>
          <w:t>Illustration:</w:t>
        </w:r>
      </w:ins>
    </w:p>
    <w:p w:rsidR="00370399" w:rsidRPr="00196DD4" w:rsidRDefault="002D5474" w:rsidP="00370399">
      <w:pPr>
        <w:rPr>
          <w:ins w:id="111" w:author="Nick" w:date="2012-01-02T13:14:00Z"/>
          <w:rFonts w:ascii="Arial" w:hAnsi="Arial" w:cs="Arial"/>
        </w:rPr>
      </w:pPr>
      <w:r>
        <w:rPr>
          <w:noProof/>
        </w:rPr>
        <w:drawing>
          <wp:inline distT="0" distB="0" distL="0" distR="0" wp14:anchorId="0F7C3BAA" wp14:editId="2C099D95">
            <wp:extent cx="1459787" cy="1181100"/>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duotone>
                        <a:schemeClr val="accent4">
                          <a:shade val="45000"/>
                          <a:satMod val="135000"/>
                        </a:schemeClr>
                        <a:prstClr val="white"/>
                      </a:duotone>
                    </a:blip>
                    <a:stretch>
                      <a:fillRect/>
                    </a:stretch>
                  </pic:blipFill>
                  <pic:spPr>
                    <a:xfrm>
                      <a:off x="0" y="0"/>
                      <a:ext cx="1459787" cy="1181100"/>
                    </a:xfrm>
                    <a:prstGeom prst="rect">
                      <a:avLst/>
                    </a:prstGeom>
                  </pic:spPr>
                </pic:pic>
              </a:graphicData>
            </a:graphic>
          </wp:inline>
        </w:drawing>
      </w:r>
    </w:p>
    <w:p w:rsidR="00370399" w:rsidRPr="00196DD4" w:rsidRDefault="00370399" w:rsidP="00370399">
      <w:pPr>
        <w:rPr>
          <w:ins w:id="112" w:author="Nick" w:date="2012-01-02T13:14:00Z"/>
          <w:rFonts w:ascii="Arial" w:hAnsi="Arial" w:cs="Arial"/>
        </w:rPr>
      </w:pPr>
      <w:ins w:id="113" w:author="Nick" w:date="2012-01-02T13:14:00Z">
        <w:r w:rsidRPr="00196DD4">
          <w:rPr>
            <w:rFonts w:ascii="Arial" w:hAnsi="Arial" w:cs="Arial"/>
          </w:rPr>
          <w:t>Examples:</w:t>
        </w:r>
      </w:ins>
    </w:p>
    <w:p w:rsidR="00370399" w:rsidRDefault="002D5474" w:rsidP="00370399">
      <w:pPr>
        <w:rPr>
          <w:rFonts w:ascii="Arial" w:hAnsi="Arial" w:cs="Arial"/>
          <w:b/>
        </w:rPr>
      </w:pPr>
      <w:r>
        <w:rPr>
          <w:noProof/>
        </w:rPr>
        <w:lastRenderedPageBreak/>
        <w:drawing>
          <wp:inline distT="0" distB="0" distL="0" distR="0" wp14:anchorId="34423F45" wp14:editId="53D56D60">
            <wp:extent cx="1177125" cy="1295400"/>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1178164" cy="1296543"/>
                    </a:xfrm>
                    <a:prstGeom prst="rect">
                      <a:avLst/>
                    </a:prstGeom>
                  </pic:spPr>
                </pic:pic>
              </a:graphicData>
            </a:graphic>
          </wp:inline>
        </w:drawing>
      </w:r>
      <w:ins w:id="114" w:author="Nick" w:date="2012-01-02T13:14:00Z">
        <w:r w:rsidR="00370399">
          <w:rPr>
            <w:rFonts w:ascii="Arial" w:hAnsi="Arial" w:cs="Arial"/>
            <w:color w:val="000066"/>
          </w:rPr>
          <w:br/>
          <w:t>Hypotenuse</w:t>
        </w:r>
        <w:r w:rsidR="00370399" w:rsidRPr="00370399">
          <w:rPr>
            <w:rFonts w:ascii="Arial" w:hAnsi="Arial" w:cs="Arial"/>
            <w:b/>
          </w:rPr>
          <w:t xml:space="preserve"> </w:t>
        </w:r>
      </w:ins>
    </w:p>
    <w:p w:rsidR="002D5474" w:rsidRPr="00196DD4" w:rsidRDefault="002D5474" w:rsidP="00370399">
      <w:pPr>
        <w:rPr>
          <w:ins w:id="115" w:author="Nick" w:date="2012-01-02T13:14:00Z"/>
          <w:rFonts w:ascii="Arial" w:hAnsi="Arial" w:cs="Arial"/>
          <w:b/>
        </w:rPr>
      </w:pPr>
    </w:p>
    <w:p w:rsidR="00370399" w:rsidRPr="00196DD4" w:rsidRDefault="00370399" w:rsidP="00370399">
      <w:pPr>
        <w:rPr>
          <w:ins w:id="116" w:author="Nick" w:date="2012-01-02T13:14:00Z"/>
          <w:rFonts w:ascii="Arial" w:hAnsi="Arial" w:cs="Arial"/>
        </w:rPr>
      </w:pPr>
      <w:ins w:id="117" w:author="Nick" w:date="2012-01-02T13:14:00Z">
        <w:r w:rsidRPr="00196DD4">
          <w:rPr>
            <w:rFonts w:ascii="Arial" w:hAnsi="Arial" w:cs="Arial"/>
          </w:rPr>
          <w:t>Definition:</w:t>
        </w:r>
      </w:ins>
      <w:r w:rsidR="002D5474" w:rsidRPr="002D5474">
        <w:t xml:space="preserve"> </w:t>
      </w:r>
      <w:r w:rsidR="002D5474" w:rsidRPr="002D5474">
        <w:rPr>
          <w:rFonts w:ascii="Arial" w:hAnsi="Arial" w:cs="Arial"/>
        </w:rPr>
        <w:t>The longest side of the triangle</w:t>
      </w:r>
    </w:p>
    <w:p w:rsidR="00370399" w:rsidRPr="00196DD4" w:rsidRDefault="00370399" w:rsidP="00370399">
      <w:pPr>
        <w:rPr>
          <w:ins w:id="118" w:author="Nick" w:date="2012-01-02T13:14:00Z"/>
          <w:rFonts w:ascii="Arial" w:hAnsi="Arial" w:cs="Arial"/>
        </w:rPr>
      </w:pPr>
    </w:p>
    <w:p w:rsidR="00370399" w:rsidRPr="00196DD4" w:rsidRDefault="00370399" w:rsidP="00370399">
      <w:pPr>
        <w:rPr>
          <w:ins w:id="119" w:author="Nick" w:date="2012-01-02T13:14:00Z"/>
          <w:rFonts w:ascii="Arial" w:hAnsi="Arial" w:cs="Arial"/>
        </w:rPr>
      </w:pPr>
      <w:ins w:id="120" w:author="Nick" w:date="2012-01-02T13:14:00Z">
        <w:r w:rsidRPr="00196DD4">
          <w:rPr>
            <w:rFonts w:ascii="Arial" w:hAnsi="Arial" w:cs="Arial"/>
          </w:rPr>
          <w:t>Illustration:</w:t>
        </w:r>
      </w:ins>
    </w:p>
    <w:p w:rsidR="00370399" w:rsidRPr="00196DD4" w:rsidRDefault="009E30B6" w:rsidP="00370399">
      <w:pPr>
        <w:rPr>
          <w:ins w:id="121" w:author="Nick" w:date="2012-01-02T13:14:00Z"/>
          <w:rFonts w:ascii="Arial" w:hAnsi="Arial" w:cs="Arial"/>
        </w:rPr>
      </w:pPr>
      <w:r>
        <w:rPr>
          <w:noProof/>
        </w:rPr>
        <w:drawing>
          <wp:inline distT="0" distB="0" distL="0" distR="0" wp14:anchorId="3127BCF5" wp14:editId="0573EB59">
            <wp:extent cx="1412283" cy="15430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1412283" cy="1543050"/>
                    </a:xfrm>
                    <a:prstGeom prst="rect">
                      <a:avLst/>
                    </a:prstGeom>
                  </pic:spPr>
                </pic:pic>
              </a:graphicData>
            </a:graphic>
          </wp:inline>
        </w:drawing>
      </w:r>
    </w:p>
    <w:p w:rsidR="00370399" w:rsidRPr="00196DD4" w:rsidRDefault="00370399" w:rsidP="00370399">
      <w:pPr>
        <w:rPr>
          <w:ins w:id="122" w:author="Nick" w:date="2012-01-02T13:14:00Z"/>
          <w:rFonts w:ascii="Arial" w:hAnsi="Arial" w:cs="Arial"/>
        </w:rPr>
      </w:pPr>
      <w:ins w:id="123" w:author="Nick" w:date="2012-01-02T13:14:00Z">
        <w:r w:rsidRPr="00196DD4">
          <w:rPr>
            <w:rFonts w:ascii="Arial" w:hAnsi="Arial" w:cs="Arial"/>
          </w:rPr>
          <w:t>Examples:</w:t>
        </w:r>
      </w:ins>
    </w:p>
    <w:p w:rsidR="00370399" w:rsidRPr="00196DD4" w:rsidRDefault="009E30B6" w:rsidP="00370399">
      <w:pPr>
        <w:rPr>
          <w:ins w:id="124" w:author="Nick" w:date="2012-01-02T13:14:00Z"/>
          <w:rFonts w:ascii="Arial" w:hAnsi="Arial" w:cs="Arial"/>
          <w:b/>
        </w:rPr>
      </w:pPr>
      <w:r>
        <w:rPr>
          <w:noProof/>
        </w:rPr>
        <w:drawing>
          <wp:inline distT="0" distB="0" distL="0" distR="0" wp14:anchorId="4341A41F" wp14:editId="2BF76632">
            <wp:extent cx="1777685" cy="13811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1779704" cy="1382694"/>
                    </a:xfrm>
                    <a:prstGeom prst="rect">
                      <a:avLst/>
                    </a:prstGeom>
                  </pic:spPr>
                </pic:pic>
              </a:graphicData>
            </a:graphic>
          </wp:inline>
        </w:drawing>
      </w:r>
      <w:ins w:id="125" w:author="Nick" w:date="2012-01-02T13:14:00Z">
        <w:r w:rsidR="00370399">
          <w:rPr>
            <w:rFonts w:ascii="Arial" w:hAnsi="Arial" w:cs="Arial"/>
            <w:color w:val="000066"/>
          </w:rPr>
          <w:br/>
          <w:t>Pythagorean Triples</w:t>
        </w:r>
        <w:r w:rsidR="00370399" w:rsidRPr="00370399">
          <w:rPr>
            <w:rFonts w:ascii="Arial" w:hAnsi="Arial" w:cs="Arial"/>
            <w:b/>
          </w:rPr>
          <w:t xml:space="preserve"> </w:t>
        </w:r>
      </w:ins>
    </w:p>
    <w:p w:rsidR="002D5474" w:rsidRDefault="002D5474" w:rsidP="00370399">
      <w:pPr>
        <w:rPr>
          <w:rFonts w:ascii="Arial" w:hAnsi="Arial" w:cs="Arial"/>
        </w:rPr>
      </w:pPr>
    </w:p>
    <w:p w:rsidR="00370399" w:rsidRPr="00196DD4" w:rsidRDefault="00370399" w:rsidP="00370399">
      <w:pPr>
        <w:rPr>
          <w:ins w:id="126" w:author="Nick" w:date="2012-01-02T13:14:00Z"/>
          <w:rFonts w:ascii="Arial" w:hAnsi="Arial" w:cs="Arial"/>
        </w:rPr>
      </w:pPr>
      <w:ins w:id="127" w:author="Nick" w:date="2012-01-02T13:14:00Z">
        <w:r w:rsidRPr="00196DD4">
          <w:rPr>
            <w:rFonts w:ascii="Arial" w:hAnsi="Arial" w:cs="Arial"/>
          </w:rPr>
          <w:t>Definition:</w:t>
        </w:r>
      </w:ins>
      <w:r w:rsidR="009E30B6" w:rsidRPr="009E30B6">
        <w:t xml:space="preserve"> </w:t>
      </w:r>
      <w:r w:rsidR="009E30B6" w:rsidRPr="009E30B6">
        <w:rPr>
          <w:rFonts w:ascii="Arial" w:hAnsi="Arial" w:cs="Arial"/>
        </w:rPr>
        <w:t>consists of three positive integers a, b, and c, such that a</w:t>
      </w:r>
      <w:r w:rsidR="009E30B6" w:rsidRPr="009E30B6">
        <w:rPr>
          <w:rFonts w:ascii="Arial" w:hAnsi="Arial" w:cs="Arial"/>
          <w:vertAlign w:val="subscript"/>
        </w:rPr>
        <w:t>2</w:t>
      </w:r>
      <w:r w:rsidR="009E30B6" w:rsidRPr="009E30B6">
        <w:rPr>
          <w:rFonts w:ascii="Arial" w:hAnsi="Arial" w:cs="Arial"/>
        </w:rPr>
        <w:t xml:space="preserve"> + b</w:t>
      </w:r>
      <w:r w:rsidR="009E30B6" w:rsidRPr="009E30B6">
        <w:rPr>
          <w:rFonts w:ascii="Arial" w:hAnsi="Arial" w:cs="Arial"/>
          <w:vertAlign w:val="subscript"/>
        </w:rPr>
        <w:t>2</w:t>
      </w:r>
      <w:r w:rsidR="009E30B6" w:rsidRPr="009E30B6">
        <w:rPr>
          <w:rFonts w:ascii="Arial" w:hAnsi="Arial" w:cs="Arial"/>
        </w:rPr>
        <w:t xml:space="preserve"> = c</w:t>
      </w:r>
      <w:r w:rsidR="009E30B6" w:rsidRPr="009E30B6">
        <w:rPr>
          <w:rFonts w:ascii="Arial" w:hAnsi="Arial" w:cs="Arial"/>
          <w:vertAlign w:val="subscript"/>
        </w:rPr>
        <w:t>2.</w:t>
      </w:r>
    </w:p>
    <w:p w:rsidR="00370399" w:rsidRPr="00196DD4" w:rsidRDefault="00370399" w:rsidP="00370399">
      <w:pPr>
        <w:rPr>
          <w:ins w:id="128" w:author="Nick" w:date="2012-01-02T13:14:00Z"/>
          <w:rFonts w:ascii="Arial" w:hAnsi="Arial" w:cs="Arial"/>
        </w:rPr>
      </w:pPr>
    </w:p>
    <w:p w:rsidR="00370399" w:rsidRPr="00196DD4" w:rsidRDefault="00370399" w:rsidP="00370399">
      <w:pPr>
        <w:rPr>
          <w:ins w:id="129" w:author="Nick" w:date="2012-01-02T13:14:00Z"/>
          <w:rFonts w:ascii="Arial" w:hAnsi="Arial" w:cs="Arial"/>
        </w:rPr>
      </w:pPr>
      <w:ins w:id="130" w:author="Nick" w:date="2012-01-02T13:14:00Z">
        <w:r w:rsidRPr="00196DD4">
          <w:rPr>
            <w:rFonts w:ascii="Arial" w:hAnsi="Arial" w:cs="Arial"/>
          </w:rPr>
          <w:t>Illustration:</w:t>
        </w:r>
      </w:ins>
    </w:p>
    <w:p w:rsidR="00370399" w:rsidRPr="00196DD4" w:rsidRDefault="009E30B6" w:rsidP="00370399">
      <w:pPr>
        <w:rPr>
          <w:ins w:id="131" w:author="Nick" w:date="2012-01-02T13:14:00Z"/>
          <w:rFonts w:ascii="Arial" w:hAnsi="Arial" w:cs="Arial"/>
        </w:rPr>
      </w:pPr>
      <w:r>
        <w:rPr>
          <w:noProof/>
        </w:rPr>
        <w:drawing>
          <wp:inline distT="0" distB="0" distL="0" distR="0" wp14:anchorId="6396C914" wp14:editId="46F68AC7">
            <wp:extent cx="1381125" cy="1287383"/>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duotone>
                        <a:schemeClr val="accent4">
                          <a:shade val="45000"/>
                          <a:satMod val="135000"/>
                        </a:schemeClr>
                        <a:prstClr val="white"/>
                      </a:duotone>
                    </a:blip>
                    <a:stretch>
                      <a:fillRect/>
                    </a:stretch>
                  </pic:blipFill>
                  <pic:spPr>
                    <a:xfrm>
                      <a:off x="0" y="0"/>
                      <a:ext cx="1381125" cy="1287383"/>
                    </a:xfrm>
                    <a:prstGeom prst="rect">
                      <a:avLst/>
                    </a:prstGeom>
                  </pic:spPr>
                </pic:pic>
              </a:graphicData>
            </a:graphic>
          </wp:inline>
        </w:drawing>
      </w:r>
    </w:p>
    <w:p w:rsidR="00370399" w:rsidRPr="00196DD4" w:rsidRDefault="00370399" w:rsidP="00370399">
      <w:pPr>
        <w:rPr>
          <w:ins w:id="132" w:author="Nick" w:date="2012-01-02T13:14:00Z"/>
          <w:rFonts w:ascii="Arial" w:hAnsi="Arial" w:cs="Arial"/>
        </w:rPr>
      </w:pPr>
      <w:ins w:id="133" w:author="Nick" w:date="2012-01-02T13:14:00Z">
        <w:r w:rsidRPr="00196DD4">
          <w:rPr>
            <w:rFonts w:ascii="Arial" w:hAnsi="Arial" w:cs="Arial"/>
          </w:rPr>
          <w:t>Examples:</w:t>
        </w:r>
      </w:ins>
    </w:p>
    <w:p w:rsidR="00370399" w:rsidRPr="00196DD4" w:rsidRDefault="007B7641" w:rsidP="00370399">
      <w:pPr>
        <w:rPr>
          <w:ins w:id="134" w:author="Nick" w:date="2012-01-02T13:14:00Z"/>
          <w:rFonts w:ascii="Arial" w:hAnsi="Arial" w:cs="Arial"/>
          <w:b/>
        </w:rPr>
      </w:pPr>
      <w:r>
        <w:rPr>
          <w:noProof/>
        </w:rPr>
        <w:lastRenderedPageBreak/>
        <w:drawing>
          <wp:inline distT="0" distB="0" distL="0" distR="0" wp14:anchorId="209CFBC3" wp14:editId="41732163">
            <wp:extent cx="1600200" cy="14668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600200" cy="1466850"/>
                    </a:xfrm>
                    <a:prstGeom prst="rect">
                      <a:avLst/>
                    </a:prstGeom>
                  </pic:spPr>
                </pic:pic>
              </a:graphicData>
            </a:graphic>
          </wp:inline>
        </w:drawing>
      </w:r>
      <w:ins w:id="135" w:author="Nick" w:date="2012-01-02T13:14:00Z">
        <w:r w:rsidR="00370399">
          <w:rPr>
            <w:rFonts w:ascii="Arial" w:hAnsi="Arial" w:cs="Arial"/>
            <w:color w:val="000066"/>
          </w:rPr>
          <w:br/>
        </w:r>
      </w:ins>
      <w:r w:rsidR="009E30B6">
        <w:rPr>
          <w:rFonts w:ascii="Arial" w:hAnsi="Arial" w:cs="Arial"/>
          <w:color w:val="000066"/>
        </w:rPr>
        <w:t>The</w:t>
      </w:r>
      <w:ins w:id="136" w:author="Nick" w:date="2012-01-02T13:14:00Z">
        <w:r w:rsidR="00370399">
          <w:rPr>
            <w:rFonts w:ascii="Arial" w:hAnsi="Arial" w:cs="Arial"/>
            <w:color w:val="000066"/>
          </w:rPr>
          <w:t xml:space="preserve"> converse of the Pythagorean Theorem</w:t>
        </w:r>
        <w:r w:rsidR="00370399" w:rsidRPr="00370399">
          <w:rPr>
            <w:rFonts w:ascii="Arial" w:hAnsi="Arial" w:cs="Arial"/>
            <w:b/>
          </w:rPr>
          <w:t xml:space="preserve"> </w:t>
        </w:r>
      </w:ins>
    </w:p>
    <w:p w:rsidR="009E30B6" w:rsidRDefault="009E30B6" w:rsidP="00370399">
      <w:pPr>
        <w:rPr>
          <w:rFonts w:ascii="Arial" w:hAnsi="Arial" w:cs="Arial"/>
        </w:rPr>
      </w:pPr>
    </w:p>
    <w:p w:rsidR="00370399" w:rsidRPr="00196DD4" w:rsidRDefault="00370399" w:rsidP="00370399">
      <w:pPr>
        <w:rPr>
          <w:ins w:id="137" w:author="Nick" w:date="2012-01-02T13:14:00Z"/>
          <w:rFonts w:ascii="Arial" w:hAnsi="Arial" w:cs="Arial"/>
        </w:rPr>
      </w:pPr>
      <w:ins w:id="138" w:author="Nick" w:date="2012-01-02T13:14:00Z">
        <w:r w:rsidRPr="00196DD4">
          <w:rPr>
            <w:rFonts w:ascii="Arial" w:hAnsi="Arial" w:cs="Arial"/>
          </w:rPr>
          <w:t>Definition:</w:t>
        </w:r>
      </w:ins>
      <w:r w:rsidR="009E30B6" w:rsidRPr="009E30B6">
        <w:t xml:space="preserve"> </w:t>
      </w:r>
      <w:r w:rsidR="009E30B6" w:rsidRPr="009E30B6">
        <w:rPr>
          <w:rFonts w:ascii="Arial" w:hAnsi="Arial" w:cs="Arial"/>
        </w:rPr>
        <w:t>the converse states that whenever the sum of the squares of two sides equal to the square of the third side of the triangle, the triangle is a right triangle.</w:t>
      </w:r>
    </w:p>
    <w:p w:rsidR="00370399" w:rsidRPr="00196DD4" w:rsidRDefault="00370399" w:rsidP="00370399">
      <w:pPr>
        <w:rPr>
          <w:ins w:id="139" w:author="Nick" w:date="2012-01-02T13:14:00Z"/>
          <w:rFonts w:ascii="Arial" w:hAnsi="Arial" w:cs="Arial"/>
        </w:rPr>
      </w:pPr>
    </w:p>
    <w:p w:rsidR="00370399" w:rsidRPr="00196DD4" w:rsidRDefault="00370399" w:rsidP="00370399">
      <w:pPr>
        <w:rPr>
          <w:ins w:id="140" w:author="Nick" w:date="2012-01-02T13:14:00Z"/>
          <w:rFonts w:ascii="Arial" w:hAnsi="Arial" w:cs="Arial"/>
        </w:rPr>
      </w:pPr>
      <w:ins w:id="141" w:author="Nick" w:date="2012-01-02T13:14:00Z">
        <w:r w:rsidRPr="00196DD4">
          <w:rPr>
            <w:rFonts w:ascii="Arial" w:hAnsi="Arial" w:cs="Arial"/>
          </w:rPr>
          <w:t>Illustration:</w:t>
        </w:r>
      </w:ins>
    </w:p>
    <w:p w:rsidR="00370399" w:rsidRPr="00196DD4" w:rsidRDefault="009E30B6" w:rsidP="00370399">
      <w:pPr>
        <w:rPr>
          <w:ins w:id="142" w:author="Nick" w:date="2012-01-02T13:14:00Z"/>
          <w:rFonts w:ascii="Arial" w:hAnsi="Arial" w:cs="Arial"/>
        </w:rPr>
      </w:pPr>
      <w:r>
        <w:rPr>
          <w:noProof/>
        </w:rPr>
        <w:drawing>
          <wp:inline distT="0" distB="0" distL="0" distR="0" wp14:anchorId="069A956B" wp14:editId="3287B45E">
            <wp:extent cx="2020961" cy="22383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020961" cy="2238375"/>
                    </a:xfrm>
                    <a:prstGeom prst="rect">
                      <a:avLst/>
                    </a:prstGeom>
                  </pic:spPr>
                </pic:pic>
              </a:graphicData>
            </a:graphic>
          </wp:inline>
        </w:drawing>
      </w:r>
    </w:p>
    <w:p w:rsidR="00370399" w:rsidRPr="00196DD4" w:rsidRDefault="00370399" w:rsidP="00370399">
      <w:pPr>
        <w:rPr>
          <w:ins w:id="143" w:author="Nick" w:date="2012-01-02T13:14:00Z"/>
          <w:rFonts w:ascii="Arial" w:hAnsi="Arial" w:cs="Arial"/>
        </w:rPr>
      </w:pPr>
      <w:ins w:id="144" w:author="Nick" w:date="2012-01-02T13:14:00Z">
        <w:r w:rsidRPr="00196DD4">
          <w:rPr>
            <w:rFonts w:ascii="Arial" w:hAnsi="Arial" w:cs="Arial"/>
          </w:rPr>
          <w:t>Examples:</w:t>
        </w:r>
      </w:ins>
    </w:p>
    <w:p w:rsidR="00370399" w:rsidRDefault="001F1AA3" w:rsidP="00370399">
      <w:pPr>
        <w:rPr>
          <w:ins w:id="145" w:author="Nick" w:date="2012-01-02T13:14:00Z"/>
          <w:rFonts w:ascii="Arial" w:hAnsi="Arial" w:cs="Arial"/>
          <w:color w:val="000066"/>
        </w:rPr>
      </w:pPr>
      <w:r>
        <w:rPr>
          <w:noProof/>
        </w:rPr>
        <w:drawing>
          <wp:inline distT="0" distB="0" distL="0" distR="0" wp14:anchorId="2CBFEA77" wp14:editId="599291E6">
            <wp:extent cx="1743075" cy="219627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1743075" cy="2196275"/>
                    </a:xfrm>
                    <a:prstGeom prst="rect">
                      <a:avLst/>
                    </a:prstGeom>
                  </pic:spPr>
                </pic:pic>
              </a:graphicData>
            </a:graphic>
          </wp:inline>
        </w:drawing>
      </w:r>
    </w:p>
    <w:p w:rsidR="00370399" w:rsidRDefault="00370399" w:rsidP="00370399">
      <w:pPr>
        <w:rPr>
          <w:ins w:id="146" w:author="Nick" w:date="2012-01-02T13:14:00Z"/>
          <w:rFonts w:ascii="Arial" w:hAnsi="Arial" w:cs="Arial"/>
          <w:color w:val="000066"/>
        </w:rPr>
      </w:pPr>
    </w:p>
    <w:p w:rsidR="00370399" w:rsidRPr="00370399" w:rsidRDefault="00370399" w:rsidP="00370399">
      <w:pPr>
        <w:rPr>
          <w:ins w:id="147" w:author="Nick" w:date="2012-01-02T13:14:00Z"/>
          <w:rFonts w:ascii="Arial" w:hAnsi="Arial" w:cs="Arial"/>
          <w:b/>
          <w:color w:val="FF0000"/>
        </w:rPr>
      </w:pPr>
      <w:ins w:id="148" w:author="Nick" w:date="2012-01-02T13:14:00Z">
        <w:r w:rsidRPr="00370399">
          <w:rPr>
            <w:rFonts w:ascii="Arial" w:hAnsi="Arial" w:cs="Arial"/>
            <w:b/>
            <w:color w:val="FF0000"/>
          </w:rPr>
          <w:t>Week 15</w:t>
        </w:r>
      </w:ins>
    </w:p>
    <w:p w:rsidR="00370399" w:rsidRDefault="00370399" w:rsidP="00370399">
      <w:pPr>
        <w:rPr>
          <w:rFonts w:ascii="Arial" w:hAnsi="Arial" w:cs="Arial"/>
          <w:b/>
        </w:rPr>
      </w:pPr>
      <w:ins w:id="149" w:author="Nick" w:date="2012-01-02T13:14:00Z">
        <w:r>
          <w:rPr>
            <w:rFonts w:ascii="Arial" w:hAnsi="Arial" w:cs="Arial"/>
            <w:color w:val="000080"/>
          </w:rPr>
          <w:t>30</w:t>
        </w:r>
        <w:r>
          <w:rPr>
            <w:rFonts w:ascii="Tahoma" w:hAnsi="Tahoma" w:cs="Tahoma"/>
            <w:color w:val="000080"/>
            <w:sz w:val="20"/>
            <w:szCs w:val="20"/>
          </w:rPr>
          <w:t>°</w:t>
        </w:r>
        <w:r>
          <w:rPr>
            <w:rFonts w:ascii="Arial" w:hAnsi="Arial" w:cs="Arial"/>
            <w:color w:val="000080"/>
          </w:rPr>
          <w:t>-60</w:t>
        </w:r>
        <w:r>
          <w:rPr>
            <w:rFonts w:ascii="Tahoma" w:hAnsi="Tahoma" w:cs="Tahoma"/>
            <w:color w:val="000080"/>
            <w:sz w:val="20"/>
            <w:szCs w:val="20"/>
          </w:rPr>
          <w:t>°</w:t>
        </w:r>
        <w:r>
          <w:rPr>
            <w:rFonts w:ascii="Arial" w:hAnsi="Arial" w:cs="Arial"/>
            <w:color w:val="000080"/>
          </w:rPr>
          <w:t>-90</w:t>
        </w:r>
        <w:r>
          <w:rPr>
            <w:rFonts w:ascii="Tahoma" w:hAnsi="Tahoma" w:cs="Tahoma"/>
            <w:color w:val="000080"/>
            <w:sz w:val="20"/>
            <w:szCs w:val="20"/>
          </w:rPr>
          <w:t>°</w:t>
        </w:r>
        <w:r>
          <w:rPr>
            <w:rFonts w:ascii="Arial" w:hAnsi="Arial" w:cs="Arial"/>
            <w:color w:val="000080"/>
          </w:rPr>
          <w:t xml:space="preserve"> triangle</w:t>
        </w:r>
        <w:r w:rsidRPr="00370399">
          <w:rPr>
            <w:rFonts w:ascii="Arial" w:hAnsi="Arial" w:cs="Arial"/>
            <w:b/>
          </w:rPr>
          <w:t xml:space="preserve"> </w:t>
        </w:r>
      </w:ins>
    </w:p>
    <w:p w:rsidR="00AB22D4" w:rsidRPr="00196DD4" w:rsidRDefault="00AB22D4" w:rsidP="00370399">
      <w:pPr>
        <w:rPr>
          <w:ins w:id="150" w:author="Nick" w:date="2012-01-02T13:14:00Z"/>
          <w:rFonts w:ascii="Arial" w:hAnsi="Arial" w:cs="Arial"/>
          <w:b/>
        </w:rPr>
      </w:pPr>
    </w:p>
    <w:p w:rsidR="00370399" w:rsidRPr="00196DD4" w:rsidRDefault="00370399" w:rsidP="00370399">
      <w:pPr>
        <w:rPr>
          <w:ins w:id="151" w:author="Nick" w:date="2012-01-02T13:14:00Z"/>
          <w:rFonts w:ascii="Arial" w:hAnsi="Arial" w:cs="Arial"/>
        </w:rPr>
      </w:pPr>
      <w:ins w:id="152" w:author="Nick" w:date="2012-01-02T13:14:00Z">
        <w:r w:rsidRPr="00196DD4">
          <w:rPr>
            <w:rFonts w:ascii="Arial" w:hAnsi="Arial" w:cs="Arial"/>
          </w:rPr>
          <w:t>Definition:</w:t>
        </w:r>
      </w:ins>
      <w:r w:rsidR="00AB22D4" w:rsidRPr="00AB22D4">
        <w:t xml:space="preserve"> </w:t>
      </w:r>
      <w:r w:rsidR="00AB22D4" w:rsidRPr="00AB22D4">
        <w:rPr>
          <w:rFonts w:ascii="Arial" w:hAnsi="Arial" w:cs="Arial"/>
        </w:rPr>
        <w:t>is a special type of right triangle where the three angles measure 30 degrees, 60 degrees, and 90 degrees.</w:t>
      </w:r>
    </w:p>
    <w:p w:rsidR="00370399" w:rsidRPr="00196DD4" w:rsidRDefault="00370399" w:rsidP="00370399">
      <w:pPr>
        <w:rPr>
          <w:ins w:id="153" w:author="Nick" w:date="2012-01-02T13:14:00Z"/>
          <w:rFonts w:ascii="Arial" w:hAnsi="Arial" w:cs="Arial"/>
        </w:rPr>
      </w:pPr>
    </w:p>
    <w:p w:rsidR="00370399" w:rsidRDefault="00370399" w:rsidP="00370399">
      <w:pPr>
        <w:rPr>
          <w:rFonts w:ascii="Arial" w:hAnsi="Arial" w:cs="Arial"/>
        </w:rPr>
      </w:pPr>
      <w:ins w:id="154" w:author="Nick" w:date="2012-01-02T13:14:00Z">
        <w:r w:rsidRPr="00196DD4">
          <w:rPr>
            <w:rFonts w:ascii="Arial" w:hAnsi="Arial" w:cs="Arial"/>
          </w:rPr>
          <w:t>Illustration:</w:t>
        </w:r>
      </w:ins>
    </w:p>
    <w:p w:rsidR="00AB22D4" w:rsidRPr="00196DD4" w:rsidRDefault="00AB22D4" w:rsidP="00370399">
      <w:pPr>
        <w:rPr>
          <w:ins w:id="155" w:author="Nick" w:date="2012-01-02T13:14:00Z"/>
          <w:rFonts w:ascii="Arial" w:hAnsi="Arial" w:cs="Arial"/>
        </w:rPr>
      </w:pPr>
      <w:r>
        <w:rPr>
          <w:noProof/>
        </w:rPr>
        <w:drawing>
          <wp:inline distT="0" distB="0" distL="0" distR="0" wp14:anchorId="446D2469" wp14:editId="2A1A9681">
            <wp:extent cx="1076325" cy="1275644"/>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076325" cy="1275644"/>
                    </a:xfrm>
                    <a:prstGeom prst="rect">
                      <a:avLst/>
                    </a:prstGeom>
                  </pic:spPr>
                </pic:pic>
              </a:graphicData>
            </a:graphic>
          </wp:inline>
        </w:drawing>
      </w:r>
    </w:p>
    <w:p w:rsidR="00370399" w:rsidRPr="00196DD4" w:rsidRDefault="00370399" w:rsidP="00370399">
      <w:pPr>
        <w:rPr>
          <w:ins w:id="156" w:author="Nick" w:date="2012-01-02T13:14:00Z"/>
          <w:rFonts w:ascii="Arial" w:hAnsi="Arial" w:cs="Arial"/>
        </w:rPr>
      </w:pPr>
      <w:ins w:id="157" w:author="Nick" w:date="2012-01-02T13:14:00Z">
        <w:r w:rsidRPr="00196DD4">
          <w:rPr>
            <w:rFonts w:ascii="Arial" w:hAnsi="Arial" w:cs="Arial"/>
          </w:rPr>
          <w:t>Examples:</w:t>
        </w:r>
      </w:ins>
    </w:p>
    <w:p w:rsidR="00370399" w:rsidRPr="00AB22D4" w:rsidRDefault="00AB22D4" w:rsidP="00370399">
      <w:pPr>
        <w:rPr>
          <w:ins w:id="158" w:author="Nick" w:date="2012-01-02T13:14:00Z"/>
          <w:rFonts w:ascii="Arial" w:hAnsi="Arial" w:cs="Arial"/>
          <w:color w:val="000080"/>
        </w:rPr>
      </w:pPr>
      <w:r>
        <w:rPr>
          <w:noProof/>
        </w:rPr>
        <w:drawing>
          <wp:inline distT="0" distB="0" distL="0" distR="0" wp14:anchorId="2D83C249" wp14:editId="32C12CFB">
            <wp:extent cx="2085474" cy="990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085474" cy="990600"/>
                    </a:xfrm>
                    <a:prstGeom prst="rect">
                      <a:avLst/>
                    </a:prstGeom>
                  </pic:spPr>
                </pic:pic>
              </a:graphicData>
            </a:graphic>
          </wp:inline>
        </w:drawing>
      </w:r>
      <w:ins w:id="159" w:author="Nick" w:date="2012-01-02T13:14:00Z">
        <w:r w:rsidR="00370399">
          <w:rPr>
            <w:rFonts w:ascii="Arial" w:hAnsi="Arial" w:cs="Arial"/>
            <w:color w:val="000066"/>
          </w:rPr>
          <w:br/>
        </w:r>
        <w:r w:rsidR="00370399">
          <w:rPr>
            <w:rFonts w:ascii="Arial" w:hAnsi="Arial" w:cs="Arial"/>
            <w:color w:val="000080"/>
          </w:rPr>
          <w:t>45</w:t>
        </w:r>
        <w:r w:rsidR="00370399">
          <w:rPr>
            <w:rFonts w:ascii="Tahoma" w:hAnsi="Tahoma" w:cs="Tahoma"/>
            <w:color w:val="000080"/>
            <w:sz w:val="20"/>
            <w:szCs w:val="20"/>
          </w:rPr>
          <w:t>°</w:t>
        </w:r>
        <w:r w:rsidR="00370399">
          <w:rPr>
            <w:rFonts w:ascii="Arial" w:hAnsi="Arial" w:cs="Arial"/>
            <w:color w:val="000080"/>
          </w:rPr>
          <w:t>-45</w:t>
        </w:r>
        <w:r w:rsidR="00370399">
          <w:rPr>
            <w:rFonts w:ascii="Tahoma" w:hAnsi="Tahoma" w:cs="Tahoma"/>
            <w:color w:val="000080"/>
            <w:sz w:val="20"/>
            <w:szCs w:val="20"/>
          </w:rPr>
          <w:t>°</w:t>
        </w:r>
        <w:r w:rsidR="00370399">
          <w:rPr>
            <w:rFonts w:ascii="Arial" w:hAnsi="Arial" w:cs="Arial"/>
            <w:color w:val="000080"/>
          </w:rPr>
          <w:t>-90</w:t>
        </w:r>
        <w:r w:rsidR="00370399">
          <w:rPr>
            <w:rFonts w:ascii="Tahoma" w:hAnsi="Tahoma" w:cs="Tahoma"/>
            <w:color w:val="000080"/>
            <w:sz w:val="20"/>
            <w:szCs w:val="20"/>
          </w:rPr>
          <w:t>°</w:t>
        </w:r>
        <w:r w:rsidR="00370399">
          <w:rPr>
            <w:rFonts w:ascii="Arial" w:hAnsi="Arial" w:cs="Arial"/>
            <w:color w:val="000080"/>
          </w:rPr>
          <w:t xml:space="preserve"> </w:t>
        </w:r>
        <w:r w:rsidR="00370399">
          <w:rPr>
            <w:rFonts w:ascii="Arial" w:hAnsi="Arial" w:cs="Arial"/>
            <w:color w:val="000066"/>
          </w:rPr>
          <w:t>triangle</w:t>
        </w:r>
        <w:r w:rsidR="00370399" w:rsidRPr="00370399">
          <w:rPr>
            <w:rFonts w:ascii="Arial" w:hAnsi="Arial" w:cs="Arial"/>
            <w:b/>
          </w:rPr>
          <w:t xml:space="preserve"> </w:t>
        </w:r>
      </w:ins>
    </w:p>
    <w:p w:rsidR="00AB22D4" w:rsidRDefault="00AB22D4" w:rsidP="00370399">
      <w:pPr>
        <w:rPr>
          <w:rFonts w:ascii="Arial" w:hAnsi="Arial" w:cs="Arial"/>
        </w:rPr>
      </w:pPr>
    </w:p>
    <w:p w:rsidR="00370399" w:rsidRPr="00196DD4" w:rsidRDefault="00370399" w:rsidP="00370399">
      <w:pPr>
        <w:rPr>
          <w:ins w:id="160" w:author="Nick" w:date="2012-01-02T13:14:00Z"/>
          <w:rFonts w:ascii="Arial" w:hAnsi="Arial" w:cs="Arial"/>
        </w:rPr>
      </w:pPr>
      <w:ins w:id="161" w:author="Nick" w:date="2012-01-02T13:14:00Z">
        <w:r w:rsidRPr="00196DD4">
          <w:rPr>
            <w:rFonts w:ascii="Arial" w:hAnsi="Arial" w:cs="Arial"/>
          </w:rPr>
          <w:t>Definition:</w:t>
        </w:r>
      </w:ins>
      <w:r w:rsidR="00AB22D4">
        <w:rPr>
          <w:rFonts w:ascii="Arial" w:hAnsi="Arial" w:cs="Arial"/>
        </w:rPr>
        <w:t xml:space="preserve"> </w:t>
      </w:r>
      <w:r w:rsidR="00AB22D4" w:rsidRPr="00AB22D4">
        <w:rPr>
          <w:rFonts w:ascii="Arial" w:hAnsi="Arial" w:cs="Arial"/>
        </w:rPr>
        <w:t>A right triangle where the angles are 45°, 45°, and 90°.</w:t>
      </w:r>
    </w:p>
    <w:p w:rsidR="00370399" w:rsidRPr="00196DD4" w:rsidRDefault="00370399" w:rsidP="00370399">
      <w:pPr>
        <w:rPr>
          <w:ins w:id="162" w:author="Nick" w:date="2012-01-02T13:14:00Z"/>
          <w:rFonts w:ascii="Arial" w:hAnsi="Arial" w:cs="Arial"/>
        </w:rPr>
      </w:pPr>
    </w:p>
    <w:p w:rsidR="00370399" w:rsidRPr="00196DD4" w:rsidRDefault="00370399" w:rsidP="00370399">
      <w:pPr>
        <w:rPr>
          <w:ins w:id="163" w:author="Nick" w:date="2012-01-02T13:14:00Z"/>
          <w:rFonts w:ascii="Arial" w:hAnsi="Arial" w:cs="Arial"/>
        </w:rPr>
      </w:pPr>
      <w:ins w:id="164" w:author="Nick" w:date="2012-01-02T13:14:00Z">
        <w:r w:rsidRPr="00196DD4">
          <w:rPr>
            <w:rFonts w:ascii="Arial" w:hAnsi="Arial" w:cs="Arial"/>
          </w:rPr>
          <w:t>Illustration:</w:t>
        </w:r>
      </w:ins>
      <w:r w:rsidR="00AB22D4">
        <w:rPr>
          <w:rFonts w:ascii="Arial" w:hAnsi="Arial" w:cs="Arial"/>
        </w:rPr>
        <w:t xml:space="preserve"> </w:t>
      </w:r>
    </w:p>
    <w:p w:rsidR="00370399" w:rsidRPr="00196DD4" w:rsidRDefault="00AB22D4" w:rsidP="00370399">
      <w:pPr>
        <w:rPr>
          <w:ins w:id="165" w:author="Nick" w:date="2012-01-02T13:14:00Z"/>
          <w:rFonts w:ascii="Arial" w:hAnsi="Arial" w:cs="Arial"/>
        </w:rPr>
      </w:pPr>
      <w:r>
        <w:rPr>
          <w:noProof/>
        </w:rPr>
        <w:drawing>
          <wp:inline distT="0" distB="0" distL="0" distR="0" wp14:anchorId="758898E6" wp14:editId="101C10B5">
            <wp:extent cx="1143000" cy="11715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143000" cy="1171575"/>
                    </a:xfrm>
                    <a:prstGeom prst="rect">
                      <a:avLst/>
                    </a:prstGeom>
                  </pic:spPr>
                </pic:pic>
              </a:graphicData>
            </a:graphic>
          </wp:inline>
        </w:drawing>
      </w:r>
    </w:p>
    <w:p w:rsidR="00370399" w:rsidRPr="00196DD4" w:rsidRDefault="00370399" w:rsidP="00370399">
      <w:pPr>
        <w:rPr>
          <w:ins w:id="166" w:author="Nick" w:date="2012-01-02T13:14:00Z"/>
          <w:rFonts w:ascii="Arial" w:hAnsi="Arial" w:cs="Arial"/>
        </w:rPr>
      </w:pPr>
      <w:ins w:id="167" w:author="Nick" w:date="2012-01-02T13:14:00Z">
        <w:r w:rsidRPr="00196DD4">
          <w:rPr>
            <w:rFonts w:ascii="Arial" w:hAnsi="Arial" w:cs="Arial"/>
          </w:rPr>
          <w:t>Examples:</w:t>
        </w:r>
      </w:ins>
    </w:p>
    <w:p w:rsidR="00A36FA7" w:rsidRDefault="00AB22D4" w:rsidP="00370399">
      <w:pPr>
        <w:rPr>
          <w:rFonts w:ascii="Arial" w:hAnsi="Arial" w:cs="Arial"/>
          <w:color w:val="000066"/>
        </w:rPr>
      </w:pPr>
      <w:r>
        <w:rPr>
          <w:noProof/>
        </w:rPr>
        <w:drawing>
          <wp:inline distT="0" distB="0" distL="0" distR="0" wp14:anchorId="73942692" wp14:editId="1B3A69DC">
            <wp:extent cx="1647825" cy="14192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1647825" cy="1419225"/>
                    </a:xfrm>
                    <a:prstGeom prst="rect">
                      <a:avLst/>
                    </a:prstGeom>
                  </pic:spPr>
                </pic:pic>
              </a:graphicData>
            </a:graphic>
          </wp:inline>
        </w:drawing>
      </w:r>
      <w:ins w:id="168" w:author="Nick" w:date="2012-01-02T13:14:00Z">
        <w:r w:rsidR="00370399">
          <w:rPr>
            <w:rFonts w:ascii="Arial" w:hAnsi="Arial" w:cs="Arial"/>
            <w:color w:val="000066"/>
          </w:rPr>
          <w:br/>
          <w:t>Hypotenuse</w:t>
        </w:r>
      </w:ins>
    </w:p>
    <w:p w:rsidR="00A36FA7" w:rsidRDefault="00A36FA7" w:rsidP="00370399">
      <w:pPr>
        <w:rPr>
          <w:rFonts w:ascii="Arial" w:hAnsi="Arial" w:cs="Arial"/>
          <w:color w:val="000066"/>
        </w:rPr>
      </w:pPr>
    </w:p>
    <w:p w:rsidR="00A36FA7" w:rsidRDefault="00A36FA7" w:rsidP="00370399">
      <w:pPr>
        <w:rPr>
          <w:rFonts w:ascii="Arial" w:hAnsi="Arial" w:cs="Arial"/>
        </w:rPr>
      </w:pPr>
      <w:r>
        <w:rPr>
          <w:rFonts w:ascii="Arial" w:hAnsi="Arial" w:cs="Arial"/>
          <w:color w:val="FF0000"/>
          <w:u w:val="single"/>
        </w:rPr>
        <w:t>Definition:</w:t>
      </w:r>
      <w:r>
        <w:rPr>
          <w:rFonts w:ascii="Arial" w:hAnsi="Arial" w:cs="Arial"/>
        </w:rPr>
        <w:t xml:space="preserve"> </w:t>
      </w:r>
      <w:r w:rsidRPr="00A36FA7">
        <w:rPr>
          <w:rFonts w:ascii="Arial" w:hAnsi="Arial" w:cs="Arial"/>
        </w:rPr>
        <w:t>the side of a right triangle opposite the right angle.</w:t>
      </w:r>
    </w:p>
    <w:p w:rsidR="00A36FA7" w:rsidRPr="00A36FA7" w:rsidRDefault="00A36FA7" w:rsidP="00370399">
      <w:pPr>
        <w:rPr>
          <w:rFonts w:ascii="Arial" w:hAnsi="Arial" w:cs="Arial"/>
        </w:rPr>
      </w:pPr>
    </w:p>
    <w:p w:rsidR="00A36FA7" w:rsidRDefault="00A36FA7" w:rsidP="00370399">
      <w:pPr>
        <w:rPr>
          <w:rFonts w:ascii="Arial" w:hAnsi="Arial" w:cs="Arial"/>
          <w:color w:val="FF0000"/>
          <w:u w:val="single"/>
        </w:rPr>
      </w:pPr>
      <w:r>
        <w:rPr>
          <w:rFonts w:ascii="Arial" w:hAnsi="Arial" w:cs="Arial"/>
          <w:color w:val="FF0000"/>
          <w:u w:val="single"/>
        </w:rPr>
        <w:t>Illustration:</w:t>
      </w:r>
    </w:p>
    <w:p w:rsidR="00A36FA7" w:rsidRDefault="00A36FA7" w:rsidP="00370399">
      <w:pPr>
        <w:rPr>
          <w:rFonts w:ascii="Arial" w:hAnsi="Arial" w:cs="Arial"/>
          <w:color w:val="FF0000"/>
          <w:u w:val="single"/>
        </w:rPr>
      </w:pPr>
      <w:r>
        <w:rPr>
          <w:noProof/>
        </w:rPr>
        <w:drawing>
          <wp:inline distT="0" distB="0" distL="0" distR="0" wp14:anchorId="1A95FAE7" wp14:editId="208EAC66">
            <wp:extent cx="933450" cy="778537"/>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934244" cy="779199"/>
                    </a:xfrm>
                    <a:prstGeom prst="rect">
                      <a:avLst/>
                    </a:prstGeom>
                  </pic:spPr>
                </pic:pic>
              </a:graphicData>
            </a:graphic>
          </wp:inline>
        </w:drawing>
      </w:r>
    </w:p>
    <w:p w:rsidR="00A36FA7" w:rsidRDefault="00A36FA7" w:rsidP="00370399">
      <w:pPr>
        <w:rPr>
          <w:rFonts w:ascii="Arial" w:hAnsi="Arial" w:cs="Arial"/>
          <w:color w:val="FF0000"/>
          <w:u w:val="single"/>
        </w:rPr>
      </w:pPr>
      <w:r>
        <w:rPr>
          <w:rFonts w:ascii="Arial" w:hAnsi="Arial" w:cs="Arial"/>
          <w:color w:val="FF0000"/>
          <w:u w:val="single"/>
        </w:rPr>
        <w:lastRenderedPageBreak/>
        <w:t xml:space="preserve">Examples: </w:t>
      </w:r>
    </w:p>
    <w:p w:rsidR="00A36FA7" w:rsidRDefault="00A36FA7" w:rsidP="00370399">
      <w:pPr>
        <w:rPr>
          <w:rFonts w:ascii="Arial" w:hAnsi="Arial" w:cs="Arial"/>
          <w:color w:val="FF0000"/>
          <w:u w:val="single"/>
        </w:rPr>
      </w:pPr>
      <w:r>
        <w:rPr>
          <w:noProof/>
        </w:rPr>
        <w:drawing>
          <wp:inline distT="0" distB="0" distL="0" distR="0" wp14:anchorId="147AF7F7" wp14:editId="02B6B29F">
            <wp:extent cx="1441450" cy="140970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441450" cy="1409700"/>
                    </a:xfrm>
                    <a:prstGeom prst="rect">
                      <a:avLst/>
                    </a:prstGeom>
                  </pic:spPr>
                </pic:pic>
              </a:graphicData>
            </a:graphic>
          </wp:inline>
        </w:drawing>
      </w:r>
    </w:p>
    <w:p w:rsidR="00370399" w:rsidRPr="00A36FA7" w:rsidRDefault="00370399" w:rsidP="00370399">
      <w:pPr>
        <w:rPr>
          <w:rFonts w:ascii="Arial" w:hAnsi="Arial" w:cs="Arial"/>
          <w:b/>
          <w:color w:val="FF0000"/>
          <w:u w:val="single"/>
        </w:rPr>
      </w:pPr>
      <w:ins w:id="169" w:author="Nick" w:date="2012-01-02T13:14:00Z">
        <w:r>
          <w:rPr>
            <w:rFonts w:ascii="Arial" w:hAnsi="Arial" w:cs="Arial"/>
            <w:color w:val="000066"/>
          </w:rPr>
          <w:br/>
          <w:t xml:space="preserve">Opposite </w:t>
        </w:r>
        <w:r w:rsidRPr="00A36FA7">
          <w:rPr>
            <w:rFonts w:ascii="Arial" w:hAnsi="Arial" w:cs="Arial"/>
            <w:color w:val="FF0000"/>
            <w:u w:val="single"/>
          </w:rPr>
          <w:t xml:space="preserve">side of </w:t>
        </w:r>
      </w:ins>
      <w:r w:rsidR="00A36FA7" w:rsidRPr="00A36FA7">
        <w:rPr>
          <w:rFonts w:ascii="Arial" w:hAnsi="Arial" w:cs="Arial"/>
          <w:color w:val="FF0000"/>
          <w:u w:val="single"/>
        </w:rPr>
        <w:t>triangle</w:t>
      </w:r>
      <w:ins w:id="170" w:author="Nick" w:date="2012-01-02T13:14:00Z">
        <w:r w:rsidRPr="00A36FA7">
          <w:rPr>
            <w:rFonts w:ascii="Arial" w:hAnsi="Arial" w:cs="Arial"/>
            <w:b/>
            <w:color w:val="FF0000"/>
            <w:u w:val="single"/>
          </w:rPr>
          <w:t xml:space="preserve"> </w:t>
        </w:r>
      </w:ins>
    </w:p>
    <w:p w:rsidR="00AB22D4" w:rsidRPr="00196DD4" w:rsidRDefault="00AB22D4" w:rsidP="00370399">
      <w:pPr>
        <w:rPr>
          <w:ins w:id="171" w:author="Nick" w:date="2012-01-02T13:14:00Z"/>
          <w:rFonts w:ascii="Arial" w:hAnsi="Arial" w:cs="Arial"/>
          <w:b/>
        </w:rPr>
      </w:pPr>
    </w:p>
    <w:p w:rsidR="00E527BD" w:rsidRPr="00E527BD" w:rsidRDefault="00370399" w:rsidP="00E527BD">
      <w:pPr>
        <w:rPr>
          <w:rFonts w:ascii="Arial" w:hAnsi="Arial" w:cs="Arial"/>
        </w:rPr>
      </w:pPr>
      <w:ins w:id="172" w:author="Nick" w:date="2012-01-02T13:14:00Z">
        <w:r w:rsidRPr="00196DD4">
          <w:rPr>
            <w:rFonts w:ascii="Arial" w:hAnsi="Arial" w:cs="Arial"/>
          </w:rPr>
          <w:t>Definition:</w:t>
        </w:r>
      </w:ins>
      <w:r w:rsidR="000869E9">
        <w:rPr>
          <w:rFonts w:ascii="Arial" w:hAnsi="Arial" w:cs="Arial"/>
        </w:rPr>
        <w:t xml:space="preserve"> </w:t>
      </w:r>
      <w:r w:rsidR="00E527BD" w:rsidRPr="00E527BD">
        <w:rPr>
          <w:rFonts w:ascii="Arial" w:hAnsi="Arial" w:cs="Arial"/>
        </w:rPr>
        <w:t>The opposite side of a triangle is the side that is not adjacent to the specified vertex.</w:t>
      </w:r>
    </w:p>
    <w:p w:rsidR="00370399" w:rsidRPr="00196DD4" w:rsidRDefault="00370399" w:rsidP="00370399">
      <w:pPr>
        <w:rPr>
          <w:ins w:id="173" w:author="Nick" w:date="2012-01-02T13:14:00Z"/>
          <w:rFonts w:ascii="Arial" w:hAnsi="Arial" w:cs="Arial"/>
        </w:rPr>
      </w:pPr>
    </w:p>
    <w:p w:rsidR="00370399" w:rsidRPr="00196DD4" w:rsidRDefault="00370399" w:rsidP="00370399">
      <w:pPr>
        <w:rPr>
          <w:ins w:id="174" w:author="Nick" w:date="2012-01-02T13:14:00Z"/>
          <w:rFonts w:ascii="Arial" w:hAnsi="Arial" w:cs="Arial"/>
        </w:rPr>
      </w:pPr>
      <w:ins w:id="175" w:author="Nick" w:date="2012-01-02T13:14:00Z">
        <w:r w:rsidRPr="00196DD4">
          <w:rPr>
            <w:rFonts w:ascii="Arial" w:hAnsi="Arial" w:cs="Arial"/>
          </w:rPr>
          <w:t>Illustration:</w:t>
        </w:r>
      </w:ins>
    </w:p>
    <w:p w:rsidR="00370399" w:rsidRPr="00196DD4" w:rsidRDefault="00A36FA7" w:rsidP="00370399">
      <w:pPr>
        <w:rPr>
          <w:ins w:id="176" w:author="Nick" w:date="2012-01-02T13:14:00Z"/>
          <w:rFonts w:ascii="Arial" w:hAnsi="Arial" w:cs="Arial"/>
        </w:rPr>
      </w:pPr>
      <w:r>
        <w:rPr>
          <w:noProof/>
        </w:rPr>
        <w:drawing>
          <wp:inline distT="0" distB="0" distL="0" distR="0" wp14:anchorId="5229CE42" wp14:editId="6334D84E">
            <wp:extent cx="1221970" cy="10191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221970" cy="1019175"/>
                    </a:xfrm>
                    <a:prstGeom prst="rect">
                      <a:avLst/>
                    </a:prstGeom>
                  </pic:spPr>
                </pic:pic>
              </a:graphicData>
            </a:graphic>
          </wp:inline>
        </w:drawing>
      </w:r>
    </w:p>
    <w:p w:rsidR="00370399" w:rsidRPr="00196DD4" w:rsidRDefault="00370399" w:rsidP="00370399">
      <w:pPr>
        <w:rPr>
          <w:ins w:id="177" w:author="Nick" w:date="2012-01-02T13:14:00Z"/>
          <w:rFonts w:ascii="Arial" w:hAnsi="Arial" w:cs="Arial"/>
        </w:rPr>
      </w:pPr>
      <w:ins w:id="178" w:author="Nick" w:date="2012-01-02T13:14:00Z">
        <w:r w:rsidRPr="00196DD4">
          <w:rPr>
            <w:rFonts w:ascii="Arial" w:hAnsi="Arial" w:cs="Arial"/>
          </w:rPr>
          <w:t>Examples:</w:t>
        </w:r>
      </w:ins>
    </w:p>
    <w:p w:rsidR="00A36FA7" w:rsidRDefault="00A36FA7" w:rsidP="00370399">
      <w:pPr>
        <w:rPr>
          <w:rFonts w:ascii="Arial" w:hAnsi="Arial" w:cs="Arial"/>
          <w:color w:val="000066"/>
        </w:rPr>
      </w:pPr>
      <w:r>
        <w:rPr>
          <w:noProof/>
        </w:rPr>
        <w:drawing>
          <wp:inline distT="0" distB="0" distL="0" distR="0" wp14:anchorId="3AD234E5" wp14:editId="2D43FDCC">
            <wp:extent cx="2095500" cy="10901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095500" cy="1090145"/>
                    </a:xfrm>
                    <a:prstGeom prst="rect">
                      <a:avLst/>
                    </a:prstGeom>
                  </pic:spPr>
                </pic:pic>
              </a:graphicData>
            </a:graphic>
          </wp:inline>
        </w:drawing>
      </w:r>
    </w:p>
    <w:p w:rsidR="00370399" w:rsidRPr="00196DD4" w:rsidRDefault="00370399" w:rsidP="00370399">
      <w:pPr>
        <w:rPr>
          <w:ins w:id="179" w:author="Nick" w:date="2012-01-02T13:14:00Z"/>
          <w:rFonts w:ascii="Arial" w:hAnsi="Arial" w:cs="Arial"/>
          <w:b/>
        </w:rPr>
      </w:pPr>
      <w:ins w:id="180" w:author="Nick" w:date="2012-01-02T13:14:00Z">
        <w:r>
          <w:rPr>
            <w:rFonts w:ascii="Arial" w:hAnsi="Arial" w:cs="Arial"/>
            <w:color w:val="000066"/>
          </w:rPr>
          <w:br/>
          <w:t>Adjacent side of a triangle</w:t>
        </w:r>
        <w:r w:rsidRPr="00370399">
          <w:rPr>
            <w:rFonts w:ascii="Arial" w:hAnsi="Arial" w:cs="Arial"/>
            <w:b/>
          </w:rPr>
          <w:t xml:space="preserve"> </w:t>
        </w:r>
      </w:ins>
    </w:p>
    <w:p w:rsidR="00A36FA7" w:rsidRDefault="00A36FA7" w:rsidP="00370399">
      <w:pPr>
        <w:rPr>
          <w:rFonts w:ascii="Arial" w:hAnsi="Arial" w:cs="Arial"/>
        </w:rPr>
      </w:pPr>
    </w:p>
    <w:p w:rsidR="00E527BD" w:rsidRPr="00E527BD" w:rsidRDefault="00370399" w:rsidP="00E527BD">
      <w:pPr>
        <w:rPr>
          <w:rFonts w:ascii="Arial" w:hAnsi="Arial" w:cs="Arial"/>
        </w:rPr>
      </w:pPr>
      <w:ins w:id="181" w:author="Nick" w:date="2012-01-02T13:14:00Z">
        <w:r w:rsidRPr="00196DD4">
          <w:rPr>
            <w:rFonts w:ascii="Arial" w:hAnsi="Arial" w:cs="Arial"/>
          </w:rPr>
          <w:t>Definition:</w:t>
        </w:r>
      </w:ins>
      <w:r w:rsidR="00E527BD" w:rsidRPr="00E527BD">
        <w:t xml:space="preserve"> </w:t>
      </w:r>
      <w:r w:rsidR="00E527BD" w:rsidRPr="00E527BD">
        <w:rPr>
          <w:rFonts w:ascii="Arial" w:hAnsi="Arial" w:cs="Arial"/>
        </w:rPr>
        <w:t>The other two sides are adjacent sides to the specified vertex.</w:t>
      </w:r>
    </w:p>
    <w:p w:rsidR="00370399" w:rsidRPr="00196DD4" w:rsidRDefault="00370399" w:rsidP="00E527BD">
      <w:pPr>
        <w:rPr>
          <w:ins w:id="182" w:author="Nick" w:date="2012-01-02T13:14:00Z"/>
          <w:rFonts w:ascii="Arial" w:hAnsi="Arial" w:cs="Arial"/>
        </w:rPr>
      </w:pPr>
    </w:p>
    <w:p w:rsidR="00370399" w:rsidRPr="00196DD4" w:rsidRDefault="00370399" w:rsidP="00370399">
      <w:pPr>
        <w:rPr>
          <w:ins w:id="183" w:author="Nick" w:date="2012-01-02T13:14:00Z"/>
          <w:rFonts w:ascii="Arial" w:hAnsi="Arial" w:cs="Arial"/>
        </w:rPr>
      </w:pPr>
    </w:p>
    <w:p w:rsidR="00370399" w:rsidRPr="00196DD4" w:rsidRDefault="00370399" w:rsidP="00370399">
      <w:pPr>
        <w:rPr>
          <w:ins w:id="184" w:author="Nick" w:date="2012-01-02T13:14:00Z"/>
          <w:rFonts w:ascii="Arial" w:hAnsi="Arial" w:cs="Arial"/>
        </w:rPr>
      </w:pPr>
      <w:ins w:id="185" w:author="Nick" w:date="2012-01-02T13:14:00Z">
        <w:r w:rsidRPr="00196DD4">
          <w:rPr>
            <w:rFonts w:ascii="Arial" w:hAnsi="Arial" w:cs="Arial"/>
          </w:rPr>
          <w:t>Illustration:</w:t>
        </w:r>
      </w:ins>
    </w:p>
    <w:p w:rsidR="00370399" w:rsidRPr="00196DD4" w:rsidRDefault="00A36FA7" w:rsidP="00370399">
      <w:pPr>
        <w:rPr>
          <w:ins w:id="186" w:author="Nick" w:date="2012-01-02T13:14:00Z"/>
          <w:rFonts w:ascii="Arial" w:hAnsi="Arial" w:cs="Arial"/>
        </w:rPr>
      </w:pPr>
      <w:r>
        <w:rPr>
          <w:noProof/>
        </w:rPr>
        <w:drawing>
          <wp:inline distT="0" distB="0" distL="0" distR="0" wp14:anchorId="43005527" wp14:editId="7B16D31B">
            <wp:extent cx="1313332" cy="1095375"/>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313332" cy="1095375"/>
                    </a:xfrm>
                    <a:prstGeom prst="rect">
                      <a:avLst/>
                    </a:prstGeom>
                  </pic:spPr>
                </pic:pic>
              </a:graphicData>
            </a:graphic>
          </wp:inline>
        </w:drawing>
      </w:r>
    </w:p>
    <w:p w:rsidR="00370399" w:rsidRPr="00196DD4" w:rsidRDefault="00370399" w:rsidP="00370399">
      <w:pPr>
        <w:rPr>
          <w:ins w:id="187" w:author="Nick" w:date="2012-01-02T13:14:00Z"/>
          <w:rFonts w:ascii="Arial" w:hAnsi="Arial" w:cs="Arial"/>
        </w:rPr>
      </w:pPr>
      <w:ins w:id="188" w:author="Nick" w:date="2012-01-02T13:14:00Z">
        <w:r w:rsidRPr="00196DD4">
          <w:rPr>
            <w:rFonts w:ascii="Arial" w:hAnsi="Arial" w:cs="Arial"/>
          </w:rPr>
          <w:t>Examples:</w:t>
        </w:r>
      </w:ins>
    </w:p>
    <w:p w:rsidR="00E527BD" w:rsidRDefault="00E527BD" w:rsidP="00370399">
      <w:pPr>
        <w:rPr>
          <w:rFonts w:ascii="Arial" w:hAnsi="Arial" w:cs="Arial"/>
          <w:color w:val="000066"/>
        </w:rPr>
      </w:pPr>
      <w:r>
        <w:rPr>
          <w:noProof/>
        </w:rPr>
        <w:lastRenderedPageBreak/>
        <w:drawing>
          <wp:inline distT="0" distB="0" distL="0" distR="0" wp14:anchorId="34E4A688" wp14:editId="42D58859">
            <wp:extent cx="1590675" cy="1116263"/>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590675" cy="1116263"/>
                    </a:xfrm>
                    <a:prstGeom prst="rect">
                      <a:avLst/>
                    </a:prstGeom>
                  </pic:spPr>
                </pic:pic>
              </a:graphicData>
            </a:graphic>
          </wp:inline>
        </w:drawing>
      </w:r>
    </w:p>
    <w:p w:rsidR="00370399" w:rsidRDefault="00370399" w:rsidP="00370399">
      <w:pPr>
        <w:rPr>
          <w:rFonts w:ascii="Arial" w:hAnsi="Arial" w:cs="Arial"/>
          <w:b/>
        </w:rPr>
      </w:pPr>
      <w:ins w:id="189" w:author="Nick" w:date="2012-01-02T13:14:00Z">
        <w:r>
          <w:rPr>
            <w:rFonts w:ascii="Arial" w:hAnsi="Arial" w:cs="Arial"/>
            <w:color w:val="000066"/>
          </w:rPr>
          <w:br/>
          <w:t>Sine</w:t>
        </w:r>
        <w:r w:rsidRPr="00370399">
          <w:rPr>
            <w:rFonts w:ascii="Arial" w:hAnsi="Arial" w:cs="Arial"/>
            <w:b/>
          </w:rPr>
          <w:t xml:space="preserve"> </w:t>
        </w:r>
      </w:ins>
    </w:p>
    <w:p w:rsidR="000869E9" w:rsidRPr="00196DD4" w:rsidRDefault="000869E9" w:rsidP="00370399">
      <w:pPr>
        <w:rPr>
          <w:ins w:id="190" w:author="Nick" w:date="2012-01-02T13:14:00Z"/>
          <w:rFonts w:ascii="Arial" w:hAnsi="Arial" w:cs="Arial"/>
          <w:b/>
        </w:rPr>
      </w:pPr>
    </w:p>
    <w:p w:rsidR="00370399" w:rsidRPr="00196DD4" w:rsidRDefault="00370399" w:rsidP="00370399">
      <w:pPr>
        <w:rPr>
          <w:ins w:id="191" w:author="Nick" w:date="2012-01-02T13:14:00Z"/>
          <w:rFonts w:ascii="Arial" w:hAnsi="Arial" w:cs="Arial"/>
        </w:rPr>
      </w:pPr>
      <w:ins w:id="192" w:author="Nick" w:date="2012-01-02T13:14:00Z">
        <w:r w:rsidRPr="00196DD4">
          <w:rPr>
            <w:rFonts w:ascii="Arial" w:hAnsi="Arial" w:cs="Arial"/>
          </w:rPr>
          <w:t>Definition:</w:t>
        </w:r>
      </w:ins>
      <w:r w:rsidR="000869E9">
        <w:rPr>
          <w:rFonts w:ascii="Arial" w:hAnsi="Arial" w:cs="Arial"/>
        </w:rPr>
        <w:t xml:space="preserve"> </w:t>
      </w:r>
      <w:r w:rsidR="000869E9" w:rsidRPr="000869E9">
        <w:rPr>
          <w:rFonts w:ascii="Arial" w:hAnsi="Arial" w:cs="Arial"/>
        </w:rPr>
        <w:t>The trigonometric function that is equal to the ratio of the side opposite a given angle (in a right triangle) to the hypotenuse.</w:t>
      </w:r>
    </w:p>
    <w:p w:rsidR="00370399" w:rsidRPr="00196DD4" w:rsidRDefault="00370399" w:rsidP="00370399">
      <w:pPr>
        <w:rPr>
          <w:ins w:id="193" w:author="Nick" w:date="2012-01-02T13:14:00Z"/>
          <w:rFonts w:ascii="Arial" w:hAnsi="Arial" w:cs="Arial"/>
        </w:rPr>
      </w:pPr>
    </w:p>
    <w:p w:rsidR="00370399" w:rsidRPr="00196DD4" w:rsidRDefault="00370399" w:rsidP="00370399">
      <w:pPr>
        <w:rPr>
          <w:ins w:id="194" w:author="Nick" w:date="2012-01-02T13:14:00Z"/>
          <w:rFonts w:ascii="Arial" w:hAnsi="Arial" w:cs="Arial"/>
        </w:rPr>
      </w:pPr>
      <w:ins w:id="195" w:author="Nick" w:date="2012-01-02T13:14:00Z">
        <w:r w:rsidRPr="00196DD4">
          <w:rPr>
            <w:rFonts w:ascii="Arial" w:hAnsi="Arial" w:cs="Arial"/>
          </w:rPr>
          <w:t>Illustration:</w:t>
        </w:r>
      </w:ins>
    </w:p>
    <w:p w:rsidR="00C9674E" w:rsidRDefault="000869E9" w:rsidP="00370399">
      <w:pPr>
        <w:rPr>
          <w:rFonts w:ascii="Arial" w:hAnsi="Arial" w:cs="Arial"/>
        </w:rPr>
      </w:pPr>
      <w:r>
        <w:rPr>
          <w:noProof/>
        </w:rPr>
        <w:drawing>
          <wp:inline distT="0" distB="0" distL="0" distR="0" wp14:anchorId="44AFCDE4" wp14:editId="206AA3D9">
            <wp:extent cx="2051050" cy="990600"/>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051050" cy="990600"/>
                    </a:xfrm>
                    <a:prstGeom prst="rect">
                      <a:avLst/>
                    </a:prstGeom>
                  </pic:spPr>
                </pic:pic>
              </a:graphicData>
            </a:graphic>
          </wp:inline>
        </w:drawing>
      </w:r>
    </w:p>
    <w:p w:rsidR="00370399" w:rsidRPr="00196DD4" w:rsidRDefault="00370399" w:rsidP="00370399">
      <w:pPr>
        <w:rPr>
          <w:ins w:id="196" w:author="Nick" w:date="2012-01-02T13:14:00Z"/>
          <w:rFonts w:ascii="Arial" w:hAnsi="Arial" w:cs="Arial"/>
        </w:rPr>
      </w:pPr>
      <w:ins w:id="197" w:author="Nick" w:date="2012-01-02T13:14:00Z">
        <w:r w:rsidRPr="00196DD4">
          <w:rPr>
            <w:rFonts w:ascii="Arial" w:hAnsi="Arial" w:cs="Arial"/>
          </w:rPr>
          <w:t>Examples:</w:t>
        </w:r>
      </w:ins>
    </w:p>
    <w:p w:rsidR="00C9674E" w:rsidRDefault="000869E9" w:rsidP="00370399">
      <w:pPr>
        <w:rPr>
          <w:rFonts w:ascii="Arial" w:hAnsi="Arial" w:cs="Arial"/>
          <w:color w:val="000066"/>
        </w:rPr>
      </w:pPr>
      <w:r>
        <w:rPr>
          <w:noProof/>
        </w:rPr>
        <w:drawing>
          <wp:inline distT="0" distB="0" distL="0" distR="0" wp14:anchorId="3081A752" wp14:editId="15508B02">
            <wp:extent cx="1695450" cy="1269951"/>
            <wp:effectExtent l="0" t="0" r="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1695450" cy="1269951"/>
                    </a:xfrm>
                    <a:prstGeom prst="rect">
                      <a:avLst/>
                    </a:prstGeom>
                  </pic:spPr>
                </pic:pic>
              </a:graphicData>
            </a:graphic>
          </wp:inline>
        </w:drawing>
      </w:r>
    </w:p>
    <w:p w:rsidR="00C9674E" w:rsidRDefault="00C9674E" w:rsidP="00370399">
      <w:pPr>
        <w:rPr>
          <w:rFonts w:ascii="Arial" w:hAnsi="Arial" w:cs="Arial"/>
          <w:color w:val="000066"/>
        </w:rPr>
      </w:pPr>
    </w:p>
    <w:p w:rsidR="00370399" w:rsidRDefault="00370399" w:rsidP="00370399">
      <w:pPr>
        <w:rPr>
          <w:rFonts w:ascii="Arial" w:hAnsi="Arial" w:cs="Arial"/>
          <w:b/>
        </w:rPr>
      </w:pPr>
      <w:ins w:id="198" w:author="Nick" w:date="2012-01-02T13:14:00Z">
        <w:r>
          <w:rPr>
            <w:rFonts w:ascii="Arial" w:hAnsi="Arial" w:cs="Arial"/>
            <w:color w:val="000066"/>
          </w:rPr>
          <w:t>Cosine</w:t>
        </w:r>
        <w:r w:rsidRPr="00370399">
          <w:rPr>
            <w:rFonts w:ascii="Arial" w:hAnsi="Arial" w:cs="Arial"/>
            <w:b/>
          </w:rPr>
          <w:t xml:space="preserve"> </w:t>
        </w:r>
      </w:ins>
    </w:p>
    <w:p w:rsidR="00C9674E" w:rsidRPr="00196DD4" w:rsidRDefault="00C9674E" w:rsidP="00370399">
      <w:pPr>
        <w:rPr>
          <w:ins w:id="199" w:author="Nick" w:date="2012-01-02T13:14:00Z"/>
          <w:rFonts w:ascii="Arial" w:hAnsi="Arial" w:cs="Arial"/>
          <w:b/>
        </w:rPr>
      </w:pPr>
    </w:p>
    <w:p w:rsidR="00370399" w:rsidRPr="00196DD4" w:rsidRDefault="00370399" w:rsidP="00370399">
      <w:pPr>
        <w:rPr>
          <w:ins w:id="200" w:author="Nick" w:date="2012-01-02T13:14:00Z"/>
          <w:rFonts w:ascii="Arial" w:hAnsi="Arial" w:cs="Arial"/>
        </w:rPr>
      </w:pPr>
      <w:ins w:id="201" w:author="Nick" w:date="2012-01-02T13:14:00Z">
        <w:r w:rsidRPr="00196DD4">
          <w:rPr>
            <w:rFonts w:ascii="Arial" w:hAnsi="Arial" w:cs="Arial"/>
          </w:rPr>
          <w:t>Definition:</w:t>
        </w:r>
      </w:ins>
      <w:r w:rsidR="00C9674E" w:rsidRPr="00C9674E">
        <w:t xml:space="preserve"> </w:t>
      </w:r>
      <w:r w:rsidR="00C9674E" w:rsidRPr="00C9674E">
        <w:rPr>
          <w:rFonts w:ascii="Arial" w:hAnsi="Arial" w:cs="Arial"/>
        </w:rPr>
        <w:t>The trigonometric function that is equal to the ratio of the side adjacent to an acute angle (in a right-angled triangle) to the hypotenuse.</w:t>
      </w:r>
    </w:p>
    <w:p w:rsidR="00370399" w:rsidRPr="00196DD4" w:rsidRDefault="00370399" w:rsidP="00370399">
      <w:pPr>
        <w:rPr>
          <w:ins w:id="202" w:author="Nick" w:date="2012-01-02T13:14:00Z"/>
          <w:rFonts w:ascii="Arial" w:hAnsi="Arial" w:cs="Arial"/>
        </w:rPr>
      </w:pPr>
    </w:p>
    <w:p w:rsidR="00370399" w:rsidRPr="00196DD4" w:rsidRDefault="00370399" w:rsidP="00370399">
      <w:pPr>
        <w:rPr>
          <w:ins w:id="203" w:author="Nick" w:date="2012-01-02T13:14:00Z"/>
          <w:rFonts w:ascii="Arial" w:hAnsi="Arial" w:cs="Arial"/>
        </w:rPr>
      </w:pPr>
      <w:ins w:id="204" w:author="Nick" w:date="2012-01-02T13:14:00Z">
        <w:r w:rsidRPr="00196DD4">
          <w:rPr>
            <w:rFonts w:ascii="Arial" w:hAnsi="Arial" w:cs="Arial"/>
          </w:rPr>
          <w:t>Illustration:</w:t>
        </w:r>
      </w:ins>
    </w:p>
    <w:p w:rsidR="00370399" w:rsidRPr="00196DD4" w:rsidRDefault="00345196" w:rsidP="00370399">
      <w:pPr>
        <w:rPr>
          <w:ins w:id="205" w:author="Nick" w:date="2012-01-02T13:14:00Z"/>
          <w:rFonts w:ascii="Arial" w:hAnsi="Arial" w:cs="Arial"/>
        </w:rPr>
      </w:pPr>
      <w:r>
        <w:rPr>
          <w:noProof/>
        </w:rPr>
        <w:drawing>
          <wp:inline distT="0" distB="0" distL="0" distR="0" wp14:anchorId="6A7F742D" wp14:editId="3698D9EF">
            <wp:extent cx="1866900" cy="1148862"/>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1869112" cy="1150223"/>
                    </a:xfrm>
                    <a:prstGeom prst="rect">
                      <a:avLst/>
                    </a:prstGeom>
                  </pic:spPr>
                </pic:pic>
              </a:graphicData>
            </a:graphic>
          </wp:inline>
        </w:drawing>
      </w:r>
    </w:p>
    <w:p w:rsidR="00370399" w:rsidRPr="00196DD4" w:rsidRDefault="00370399" w:rsidP="00370399">
      <w:pPr>
        <w:rPr>
          <w:ins w:id="206" w:author="Nick" w:date="2012-01-02T13:14:00Z"/>
          <w:rFonts w:ascii="Arial" w:hAnsi="Arial" w:cs="Arial"/>
        </w:rPr>
      </w:pPr>
      <w:ins w:id="207" w:author="Nick" w:date="2012-01-02T13:14:00Z">
        <w:r w:rsidRPr="00196DD4">
          <w:rPr>
            <w:rFonts w:ascii="Arial" w:hAnsi="Arial" w:cs="Arial"/>
          </w:rPr>
          <w:t>Examples:</w:t>
        </w:r>
      </w:ins>
    </w:p>
    <w:p w:rsidR="00E527BD" w:rsidRDefault="00345196" w:rsidP="00370399">
      <w:pPr>
        <w:rPr>
          <w:rFonts w:ascii="Arial" w:hAnsi="Arial" w:cs="Arial"/>
          <w:color w:val="000066"/>
        </w:rPr>
      </w:pPr>
      <w:r>
        <w:rPr>
          <w:noProof/>
        </w:rPr>
        <w:lastRenderedPageBreak/>
        <w:drawing>
          <wp:inline distT="0" distB="0" distL="0" distR="0" wp14:anchorId="44ED1D9B" wp14:editId="20E8B5EB">
            <wp:extent cx="2278538" cy="1114425"/>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78538" cy="1114425"/>
                    </a:xfrm>
                    <a:prstGeom prst="rect">
                      <a:avLst/>
                    </a:prstGeom>
                  </pic:spPr>
                </pic:pic>
              </a:graphicData>
            </a:graphic>
          </wp:inline>
        </w:drawing>
      </w:r>
    </w:p>
    <w:p w:rsidR="00370399" w:rsidRDefault="00370399" w:rsidP="00370399">
      <w:pPr>
        <w:rPr>
          <w:rFonts w:ascii="Arial" w:hAnsi="Arial" w:cs="Arial"/>
          <w:b/>
        </w:rPr>
      </w:pPr>
      <w:ins w:id="208" w:author="Nick" w:date="2012-01-02T13:14:00Z">
        <w:r>
          <w:rPr>
            <w:rFonts w:ascii="Arial" w:hAnsi="Arial" w:cs="Arial"/>
            <w:color w:val="000066"/>
          </w:rPr>
          <w:br/>
          <w:t>Tangent</w:t>
        </w:r>
        <w:r w:rsidRPr="00370399">
          <w:rPr>
            <w:rFonts w:ascii="Arial" w:hAnsi="Arial" w:cs="Arial"/>
            <w:b/>
          </w:rPr>
          <w:t xml:space="preserve"> </w:t>
        </w:r>
      </w:ins>
    </w:p>
    <w:p w:rsidR="00E527BD" w:rsidRPr="00196DD4" w:rsidRDefault="00E527BD" w:rsidP="00370399">
      <w:pPr>
        <w:rPr>
          <w:ins w:id="209" w:author="Nick" w:date="2012-01-02T13:14:00Z"/>
          <w:rFonts w:ascii="Arial" w:hAnsi="Arial" w:cs="Arial"/>
          <w:b/>
        </w:rPr>
      </w:pPr>
    </w:p>
    <w:p w:rsidR="00370399" w:rsidRPr="00196DD4" w:rsidRDefault="00370399" w:rsidP="00370399">
      <w:pPr>
        <w:rPr>
          <w:ins w:id="210" w:author="Nick" w:date="2012-01-02T13:14:00Z"/>
          <w:rFonts w:ascii="Arial" w:hAnsi="Arial" w:cs="Arial"/>
        </w:rPr>
      </w:pPr>
      <w:ins w:id="211" w:author="Nick" w:date="2012-01-02T13:14:00Z">
        <w:r w:rsidRPr="00196DD4">
          <w:rPr>
            <w:rFonts w:ascii="Arial" w:hAnsi="Arial" w:cs="Arial"/>
          </w:rPr>
          <w:t>Definition:</w:t>
        </w:r>
      </w:ins>
      <w:r w:rsidR="00E527BD">
        <w:rPr>
          <w:rFonts w:ascii="Arial" w:hAnsi="Arial" w:cs="Arial"/>
        </w:rPr>
        <w:t xml:space="preserve"> </w:t>
      </w:r>
      <w:r w:rsidR="00E527BD" w:rsidRPr="00E527BD">
        <w:rPr>
          <w:rFonts w:ascii="Arial" w:hAnsi="Arial" w:cs="Arial"/>
        </w:rPr>
        <w:t>A straight line or plane that touches a curve or curved surface at a point, but if extended does not cross it at that point.</w:t>
      </w:r>
    </w:p>
    <w:p w:rsidR="00370399" w:rsidRPr="00196DD4" w:rsidRDefault="00370399" w:rsidP="00370399">
      <w:pPr>
        <w:rPr>
          <w:ins w:id="212" w:author="Nick" w:date="2012-01-02T13:14:00Z"/>
          <w:rFonts w:ascii="Arial" w:hAnsi="Arial" w:cs="Arial"/>
        </w:rPr>
      </w:pPr>
    </w:p>
    <w:p w:rsidR="00370399" w:rsidRPr="00196DD4" w:rsidRDefault="00370399" w:rsidP="00370399">
      <w:pPr>
        <w:rPr>
          <w:ins w:id="213" w:author="Nick" w:date="2012-01-02T13:14:00Z"/>
          <w:rFonts w:ascii="Arial" w:hAnsi="Arial" w:cs="Arial"/>
        </w:rPr>
      </w:pPr>
      <w:ins w:id="214" w:author="Nick" w:date="2012-01-02T13:14:00Z">
        <w:r w:rsidRPr="00196DD4">
          <w:rPr>
            <w:rFonts w:ascii="Arial" w:hAnsi="Arial" w:cs="Arial"/>
          </w:rPr>
          <w:t>Illustration:</w:t>
        </w:r>
      </w:ins>
    </w:p>
    <w:p w:rsidR="00370399" w:rsidRPr="00196DD4" w:rsidRDefault="00E527BD" w:rsidP="00370399">
      <w:pPr>
        <w:rPr>
          <w:ins w:id="215" w:author="Nick" w:date="2012-01-02T13:14:00Z"/>
          <w:rFonts w:ascii="Arial" w:hAnsi="Arial" w:cs="Arial"/>
        </w:rPr>
      </w:pPr>
      <w:r>
        <w:rPr>
          <w:noProof/>
        </w:rPr>
        <w:drawing>
          <wp:inline distT="0" distB="0" distL="0" distR="0" wp14:anchorId="7C53F3BA" wp14:editId="6C3270EC">
            <wp:extent cx="2104457" cy="12954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104457" cy="1295400"/>
                    </a:xfrm>
                    <a:prstGeom prst="rect">
                      <a:avLst/>
                    </a:prstGeom>
                  </pic:spPr>
                </pic:pic>
              </a:graphicData>
            </a:graphic>
          </wp:inline>
        </w:drawing>
      </w:r>
    </w:p>
    <w:p w:rsidR="00370399" w:rsidRPr="00196DD4" w:rsidRDefault="00370399" w:rsidP="00370399">
      <w:pPr>
        <w:rPr>
          <w:ins w:id="216" w:author="Nick" w:date="2012-01-02T13:14:00Z"/>
          <w:rFonts w:ascii="Arial" w:hAnsi="Arial" w:cs="Arial"/>
        </w:rPr>
      </w:pPr>
      <w:ins w:id="217" w:author="Nick" w:date="2012-01-02T13:14:00Z">
        <w:r w:rsidRPr="00196DD4">
          <w:rPr>
            <w:rFonts w:ascii="Arial" w:hAnsi="Arial" w:cs="Arial"/>
          </w:rPr>
          <w:t>Examples:</w:t>
        </w:r>
      </w:ins>
    </w:p>
    <w:p w:rsidR="00E527BD" w:rsidRDefault="00E527BD" w:rsidP="00370399">
      <w:pPr>
        <w:rPr>
          <w:rFonts w:ascii="Arial" w:hAnsi="Arial" w:cs="Arial"/>
          <w:color w:val="000066"/>
        </w:rPr>
      </w:pPr>
      <w:r>
        <w:rPr>
          <w:noProof/>
        </w:rPr>
        <w:drawing>
          <wp:inline distT="0" distB="0" distL="0" distR="0" wp14:anchorId="6DE1A867" wp14:editId="61E05AAF">
            <wp:extent cx="1667943" cy="1352550"/>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668790" cy="1353237"/>
                    </a:xfrm>
                    <a:prstGeom prst="rect">
                      <a:avLst/>
                    </a:prstGeom>
                  </pic:spPr>
                </pic:pic>
              </a:graphicData>
            </a:graphic>
          </wp:inline>
        </w:drawing>
      </w:r>
    </w:p>
    <w:p w:rsidR="00370399" w:rsidRPr="00196DD4" w:rsidRDefault="00370399" w:rsidP="00370399">
      <w:pPr>
        <w:rPr>
          <w:ins w:id="218" w:author="Nick" w:date="2012-01-02T13:14:00Z"/>
          <w:rFonts w:ascii="Arial" w:hAnsi="Arial" w:cs="Arial"/>
          <w:b/>
        </w:rPr>
      </w:pPr>
      <w:ins w:id="219" w:author="Nick" w:date="2012-01-02T13:14:00Z">
        <w:r>
          <w:rPr>
            <w:rFonts w:ascii="Arial" w:hAnsi="Arial" w:cs="Arial"/>
            <w:color w:val="000066"/>
          </w:rPr>
          <w:br/>
          <w:t>Angle of Depression</w:t>
        </w:r>
        <w:r w:rsidRPr="00370399">
          <w:rPr>
            <w:rFonts w:ascii="Arial" w:hAnsi="Arial" w:cs="Arial"/>
            <w:b/>
          </w:rPr>
          <w:t xml:space="preserve"> </w:t>
        </w:r>
      </w:ins>
    </w:p>
    <w:p w:rsidR="00E527BD" w:rsidRDefault="00E527BD" w:rsidP="00370399">
      <w:pPr>
        <w:rPr>
          <w:rFonts w:ascii="Arial" w:hAnsi="Arial" w:cs="Arial"/>
        </w:rPr>
      </w:pPr>
    </w:p>
    <w:p w:rsidR="00370399" w:rsidRPr="00196DD4" w:rsidRDefault="00370399" w:rsidP="00370399">
      <w:pPr>
        <w:rPr>
          <w:ins w:id="220" w:author="Nick" w:date="2012-01-02T13:14:00Z"/>
          <w:rFonts w:ascii="Arial" w:hAnsi="Arial" w:cs="Arial"/>
        </w:rPr>
      </w:pPr>
      <w:ins w:id="221" w:author="Nick" w:date="2012-01-02T13:14:00Z">
        <w:r w:rsidRPr="00196DD4">
          <w:rPr>
            <w:rFonts w:ascii="Arial" w:hAnsi="Arial" w:cs="Arial"/>
          </w:rPr>
          <w:t>Definition:</w:t>
        </w:r>
      </w:ins>
      <w:r w:rsidR="00E527BD" w:rsidRPr="00E527BD">
        <w:rPr>
          <w:rFonts w:ascii="Arial" w:hAnsi="Arial" w:cs="Arial"/>
        </w:rPr>
        <w:t xml:space="preserve">    Angle of depression is the angle between a horizontal line and the line joining the observer's eye to some object beneath the horizontal line.</w:t>
      </w:r>
    </w:p>
    <w:p w:rsidR="00370399" w:rsidRPr="00196DD4" w:rsidRDefault="00370399" w:rsidP="00370399">
      <w:pPr>
        <w:rPr>
          <w:ins w:id="222" w:author="Nick" w:date="2012-01-02T13:14:00Z"/>
          <w:rFonts w:ascii="Arial" w:hAnsi="Arial" w:cs="Arial"/>
        </w:rPr>
      </w:pPr>
    </w:p>
    <w:p w:rsidR="00370399" w:rsidRPr="00196DD4" w:rsidRDefault="00370399" w:rsidP="00370399">
      <w:pPr>
        <w:rPr>
          <w:ins w:id="223" w:author="Nick" w:date="2012-01-02T13:14:00Z"/>
          <w:rFonts w:ascii="Arial" w:hAnsi="Arial" w:cs="Arial"/>
        </w:rPr>
      </w:pPr>
      <w:ins w:id="224" w:author="Nick" w:date="2012-01-02T13:14:00Z">
        <w:r w:rsidRPr="00196DD4">
          <w:rPr>
            <w:rFonts w:ascii="Arial" w:hAnsi="Arial" w:cs="Arial"/>
          </w:rPr>
          <w:t>Illustration:</w:t>
        </w:r>
      </w:ins>
    </w:p>
    <w:p w:rsidR="00370399" w:rsidRPr="00196DD4" w:rsidRDefault="00E527BD" w:rsidP="00370399">
      <w:pPr>
        <w:rPr>
          <w:ins w:id="225" w:author="Nick" w:date="2012-01-02T13:14:00Z"/>
          <w:rFonts w:ascii="Arial" w:hAnsi="Arial" w:cs="Arial"/>
        </w:rPr>
      </w:pPr>
      <w:r>
        <w:rPr>
          <w:noProof/>
        </w:rPr>
        <w:drawing>
          <wp:inline distT="0" distB="0" distL="0" distR="0" wp14:anchorId="082F4925" wp14:editId="7506A926">
            <wp:extent cx="2492345" cy="1257300"/>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500932" cy="1261632"/>
                    </a:xfrm>
                    <a:prstGeom prst="rect">
                      <a:avLst/>
                    </a:prstGeom>
                  </pic:spPr>
                </pic:pic>
              </a:graphicData>
            </a:graphic>
          </wp:inline>
        </w:drawing>
      </w:r>
    </w:p>
    <w:p w:rsidR="00370399" w:rsidRPr="00196DD4" w:rsidRDefault="00370399" w:rsidP="00370399">
      <w:pPr>
        <w:rPr>
          <w:ins w:id="226" w:author="Nick" w:date="2012-01-02T13:14:00Z"/>
          <w:rFonts w:ascii="Arial" w:hAnsi="Arial" w:cs="Arial"/>
        </w:rPr>
      </w:pPr>
      <w:ins w:id="227" w:author="Nick" w:date="2012-01-02T13:14:00Z">
        <w:r w:rsidRPr="00196DD4">
          <w:rPr>
            <w:rFonts w:ascii="Arial" w:hAnsi="Arial" w:cs="Arial"/>
          </w:rPr>
          <w:t>Examples:</w:t>
        </w:r>
      </w:ins>
    </w:p>
    <w:p w:rsidR="00E05490" w:rsidRDefault="00E527BD" w:rsidP="00370399">
      <w:pPr>
        <w:rPr>
          <w:rFonts w:ascii="Arial" w:hAnsi="Arial" w:cs="Arial"/>
          <w:color w:val="000066"/>
        </w:rPr>
      </w:pPr>
      <w:r>
        <w:rPr>
          <w:noProof/>
        </w:rPr>
        <w:lastRenderedPageBreak/>
        <w:drawing>
          <wp:inline distT="0" distB="0" distL="0" distR="0" wp14:anchorId="4B32A601" wp14:editId="248AA4CD">
            <wp:extent cx="1981200" cy="114842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1981251" cy="1148453"/>
                    </a:xfrm>
                    <a:prstGeom prst="rect">
                      <a:avLst/>
                    </a:prstGeom>
                  </pic:spPr>
                </pic:pic>
              </a:graphicData>
            </a:graphic>
          </wp:inline>
        </w:drawing>
      </w:r>
      <w:ins w:id="228" w:author="Nick" w:date="2012-01-02T13:14:00Z">
        <w:r w:rsidR="00370399">
          <w:rPr>
            <w:rFonts w:ascii="Arial" w:hAnsi="Arial" w:cs="Arial"/>
            <w:color w:val="000066"/>
          </w:rPr>
          <w:br/>
        </w:r>
      </w:ins>
    </w:p>
    <w:p w:rsidR="00370399" w:rsidRPr="00196DD4" w:rsidRDefault="00370399" w:rsidP="00370399">
      <w:pPr>
        <w:rPr>
          <w:ins w:id="229" w:author="Nick" w:date="2012-01-02T13:14:00Z"/>
          <w:rFonts w:ascii="Arial" w:hAnsi="Arial" w:cs="Arial"/>
          <w:b/>
        </w:rPr>
      </w:pPr>
      <w:ins w:id="230" w:author="Nick" w:date="2012-01-02T13:14:00Z">
        <w:r>
          <w:rPr>
            <w:rFonts w:ascii="Arial" w:hAnsi="Arial" w:cs="Arial"/>
            <w:color w:val="000066"/>
          </w:rPr>
          <w:t>Inverse Sine</w:t>
        </w:r>
        <w:r w:rsidRPr="00370399">
          <w:rPr>
            <w:rFonts w:ascii="Arial" w:hAnsi="Arial" w:cs="Arial"/>
            <w:b/>
          </w:rPr>
          <w:t xml:space="preserve"> </w:t>
        </w:r>
      </w:ins>
    </w:p>
    <w:p w:rsidR="00E527BD" w:rsidRDefault="00E527BD" w:rsidP="00370399">
      <w:pPr>
        <w:rPr>
          <w:rFonts w:ascii="Arial" w:hAnsi="Arial" w:cs="Arial"/>
        </w:rPr>
      </w:pPr>
    </w:p>
    <w:p w:rsidR="00370399" w:rsidRPr="00196DD4" w:rsidRDefault="00370399" w:rsidP="00370399">
      <w:pPr>
        <w:rPr>
          <w:ins w:id="231" w:author="Nick" w:date="2012-01-02T13:14:00Z"/>
          <w:rFonts w:ascii="Arial" w:hAnsi="Arial" w:cs="Arial"/>
        </w:rPr>
      </w:pPr>
      <w:ins w:id="232" w:author="Nick" w:date="2012-01-02T13:14:00Z">
        <w:r w:rsidRPr="00196DD4">
          <w:rPr>
            <w:rFonts w:ascii="Arial" w:hAnsi="Arial" w:cs="Arial"/>
          </w:rPr>
          <w:t>Definition:</w:t>
        </w:r>
      </w:ins>
      <w:r w:rsidR="00E05490" w:rsidRPr="00E05490">
        <w:t xml:space="preserve"> </w:t>
      </w:r>
      <w:r w:rsidR="00E05490" w:rsidRPr="00E05490">
        <w:rPr>
          <w:rFonts w:ascii="Arial" w:hAnsi="Arial" w:cs="Arial"/>
        </w:rPr>
        <w:t>the inverse function of the sine; the angle that has a sine equal to a given number</w:t>
      </w:r>
    </w:p>
    <w:p w:rsidR="00370399" w:rsidRPr="00196DD4" w:rsidRDefault="00370399" w:rsidP="00370399">
      <w:pPr>
        <w:rPr>
          <w:ins w:id="233" w:author="Nick" w:date="2012-01-02T13:14:00Z"/>
          <w:rFonts w:ascii="Arial" w:hAnsi="Arial" w:cs="Arial"/>
        </w:rPr>
      </w:pPr>
    </w:p>
    <w:p w:rsidR="00370399" w:rsidRPr="00196DD4" w:rsidRDefault="00370399" w:rsidP="00370399">
      <w:pPr>
        <w:rPr>
          <w:ins w:id="234" w:author="Nick" w:date="2012-01-02T13:14:00Z"/>
          <w:rFonts w:ascii="Arial" w:hAnsi="Arial" w:cs="Arial"/>
        </w:rPr>
      </w:pPr>
      <w:ins w:id="235" w:author="Nick" w:date="2012-01-02T13:14:00Z">
        <w:r w:rsidRPr="00196DD4">
          <w:rPr>
            <w:rFonts w:ascii="Arial" w:hAnsi="Arial" w:cs="Arial"/>
          </w:rPr>
          <w:t>Illustration:</w:t>
        </w:r>
      </w:ins>
    </w:p>
    <w:p w:rsidR="00370399" w:rsidRPr="00196DD4" w:rsidRDefault="008A05AA" w:rsidP="00370399">
      <w:pPr>
        <w:rPr>
          <w:ins w:id="236" w:author="Nick" w:date="2012-01-02T13:14:00Z"/>
          <w:rFonts w:ascii="Arial" w:hAnsi="Arial" w:cs="Arial"/>
        </w:rPr>
      </w:pPr>
      <w:r>
        <w:rPr>
          <w:noProof/>
        </w:rPr>
        <w:drawing>
          <wp:inline distT="0" distB="0" distL="0" distR="0" wp14:anchorId="1C6A5C15" wp14:editId="375B52F8">
            <wp:extent cx="1838325" cy="1727393"/>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841301" cy="1730189"/>
                    </a:xfrm>
                    <a:prstGeom prst="rect">
                      <a:avLst/>
                    </a:prstGeom>
                  </pic:spPr>
                </pic:pic>
              </a:graphicData>
            </a:graphic>
          </wp:inline>
        </w:drawing>
      </w:r>
    </w:p>
    <w:p w:rsidR="00370399" w:rsidRPr="00196DD4" w:rsidRDefault="00370399" w:rsidP="00370399">
      <w:pPr>
        <w:rPr>
          <w:ins w:id="237" w:author="Nick" w:date="2012-01-02T13:14:00Z"/>
          <w:rFonts w:ascii="Arial" w:hAnsi="Arial" w:cs="Arial"/>
        </w:rPr>
      </w:pPr>
      <w:ins w:id="238" w:author="Nick" w:date="2012-01-02T13:14:00Z">
        <w:r w:rsidRPr="00196DD4">
          <w:rPr>
            <w:rFonts w:ascii="Arial" w:hAnsi="Arial" w:cs="Arial"/>
          </w:rPr>
          <w:t>Examples:</w:t>
        </w:r>
      </w:ins>
    </w:p>
    <w:p w:rsidR="00370399" w:rsidRPr="00196DD4" w:rsidRDefault="008A05AA" w:rsidP="00370399">
      <w:pPr>
        <w:rPr>
          <w:ins w:id="239" w:author="Nick" w:date="2012-01-02T13:14:00Z"/>
          <w:rFonts w:ascii="Arial" w:hAnsi="Arial" w:cs="Arial"/>
          <w:b/>
        </w:rPr>
      </w:pPr>
      <w:r>
        <w:rPr>
          <w:noProof/>
        </w:rPr>
        <w:drawing>
          <wp:inline distT="0" distB="0" distL="0" distR="0" wp14:anchorId="01762EB5" wp14:editId="1A8843A2">
            <wp:extent cx="1772245" cy="16097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1772245" cy="1609725"/>
                    </a:xfrm>
                    <a:prstGeom prst="rect">
                      <a:avLst/>
                    </a:prstGeom>
                  </pic:spPr>
                </pic:pic>
              </a:graphicData>
            </a:graphic>
          </wp:inline>
        </w:drawing>
      </w:r>
      <w:ins w:id="240" w:author="Nick" w:date="2012-01-02T13:14:00Z">
        <w:r w:rsidR="00370399">
          <w:rPr>
            <w:rFonts w:ascii="Arial" w:hAnsi="Arial" w:cs="Arial"/>
            <w:color w:val="000066"/>
          </w:rPr>
          <w:br/>
          <w:t>Inverse Cosine</w:t>
        </w:r>
        <w:r w:rsidR="00370399" w:rsidRPr="00370399">
          <w:rPr>
            <w:rFonts w:ascii="Arial" w:hAnsi="Arial" w:cs="Arial"/>
            <w:b/>
          </w:rPr>
          <w:t xml:space="preserve"> </w:t>
        </w:r>
      </w:ins>
    </w:p>
    <w:p w:rsidR="00E527BD" w:rsidRDefault="00E527BD" w:rsidP="00370399">
      <w:pPr>
        <w:rPr>
          <w:rFonts w:ascii="Arial" w:hAnsi="Arial" w:cs="Arial"/>
        </w:rPr>
      </w:pPr>
    </w:p>
    <w:p w:rsidR="00370399" w:rsidRPr="00196DD4" w:rsidRDefault="00370399" w:rsidP="00370399">
      <w:pPr>
        <w:rPr>
          <w:ins w:id="241" w:author="Nick" w:date="2012-01-02T13:14:00Z"/>
          <w:rFonts w:ascii="Arial" w:hAnsi="Arial" w:cs="Arial"/>
        </w:rPr>
      </w:pPr>
      <w:ins w:id="242" w:author="Nick" w:date="2012-01-02T13:14:00Z">
        <w:r w:rsidRPr="00196DD4">
          <w:rPr>
            <w:rFonts w:ascii="Arial" w:hAnsi="Arial" w:cs="Arial"/>
          </w:rPr>
          <w:t>Definition:</w:t>
        </w:r>
      </w:ins>
      <w:r w:rsidR="008A05AA" w:rsidRPr="008A05AA">
        <w:t xml:space="preserve"> </w:t>
      </w:r>
      <w:r w:rsidR="008A05AA" w:rsidRPr="008A05AA">
        <w:rPr>
          <w:rFonts w:ascii="Arial" w:hAnsi="Arial" w:cs="Arial"/>
        </w:rPr>
        <w:t>arc cosine: the inverse function of the cosine; the angle that has a cosine equal to a given number.</w:t>
      </w:r>
    </w:p>
    <w:p w:rsidR="00370399" w:rsidRPr="00196DD4" w:rsidRDefault="00370399" w:rsidP="00370399">
      <w:pPr>
        <w:rPr>
          <w:ins w:id="243" w:author="Nick" w:date="2012-01-02T13:14:00Z"/>
          <w:rFonts w:ascii="Arial" w:hAnsi="Arial" w:cs="Arial"/>
        </w:rPr>
      </w:pPr>
      <w:ins w:id="244" w:author="Nick" w:date="2012-01-02T13:14:00Z">
        <w:r w:rsidRPr="00196DD4">
          <w:rPr>
            <w:rFonts w:ascii="Arial" w:hAnsi="Arial" w:cs="Arial"/>
          </w:rPr>
          <w:t>Illustration:</w:t>
        </w:r>
      </w:ins>
    </w:p>
    <w:p w:rsidR="00370399" w:rsidRPr="00196DD4" w:rsidRDefault="008A05AA" w:rsidP="00370399">
      <w:pPr>
        <w:rPr>
          <w:ins w:id="245" w:author="Nick" w:date="2012-01-02T13:14:00Z"/>
          <w:rFonts w:ascii="Arial" w:hAnsi="Arial" w:cs="Arial"/>
        </w:rPr>
      </w:pPr>
      <w:r>
        <w:rPr>
          <w:noProof/>
        </w:rPr>
        <w:drawing>
          <wp:inline distT="0" distB="0" distL="0" distR="0" wp14:anchorId="7FFFE6F9" wp14:editId="7D45B146">
            <wp:extent cx="1295400" cy="12954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1295400" cy="1295400"/>
                    </a:xfrm>
                    <a:prstGeom prst="rect">
                      <a:avLst/>
                    </a:prstGeom>
                  </pic:spPr>
                </pic:pic>
              </a:graphicData>
            </a:graphic>
          </wp:inline>
        </w:drawing>
      </w:r>
    </w:p>
    <w:p w:rsidR="00370399" w:rsidRPr="00196DD4" w:rsidRDefault="00370399" w:rsidP="00370399">
      <w:pPr>
        <w:rPr>
          <w:ins w:id="246" w:author="Nick" w:date="2012-01-02T13:14:00Z"/>
          <w:rFonts w:ascii="Arial" w:hAnsi="Arial" w:cs="Arial"/>
        </w:rPr>
      </w:pPr>
      <w:ins w:id="247" w:author="Nick" w:date="2012-01-02T13:14:00Z">
        <w:r w:rsidRPr="00196DD4">
          <w:rPr>
            <w:rFonts w:ascii="Arial" w:hAnsi="Arial" w:cs="Arial"/>
          </w:rPr>
          <w:lastRenderedPageBreak/>
          <w:t>Examples:</w:t>
        </w:r>
      </w:ins>
    </w:p>
    <w:p w:rsidR="008A05AA" w:rsidRDefault="008A05AA" w:rsidP="00370399">
      <w:pPr>
        <w:rPr>
          <w:rFonts w:ascii="Arial" w:hAnsi="Arial" w:cs="Arial"/>
          <w:color w:val="000066"/>
        </w:rPr>
      </w:pPr>
      <w:r>
        <w:rPr>
          <w:noProof/>
        </w:rPr>
        <w:drawing>
          <wp:inline distT="0" distB="0" distL="0" distR="0" wp14:anchorId="09AC1D2D" wp14:editId="21127C61">
            <wp:extent cx="1600200" cy="9906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600200" cy="990600"/>
                    </a:xfrm>
                    <a:prstGeom prst="rect">
                      <a:avLst/>
                    </a:prstGeom>
                  </pic:spPr>
                </pic:pic>
              </a:graphicData>
            </a:graphic>
          </wp:inline>
        </w:drawing>
      </w:r>
    </w:p>
    <w:p w:rsidR="00370399" w:rsidRPr="00196DD4" w:rsidRDefault="00370399" w:rsidP="00370399">
      <w:pPr>
        <w:rPr>
          <w:ins w:id="248" w:author="Nick" w:date="2012-01-02T13:14:00Z"/>
          <w:rFonts w:ascii="Arial" w:hAnsi="Arial" w:cs="Arial"/>
          <w:b/>
        </w:rPr>
      </w:pPr>
      <w:ins w:id="249" w:author="Nick" w:date="2012-01-02T13:14:00Z">
        <w:r>
          <w:rPr>
            <w:rFonts w:ascii="Arial" w:hAnsi="Arial" w:cs="Arial"/>
            <w:color w:val="000066"/>
          </w:rPr>
          <w:br/>
          <w:t>Inverse Tangent</w:t>
        </w:r>
        <w:r w:rsidRPr="00370399">
          <w:rPr>
            <w:rFonts w:ascii="Arial" w:hAnsi="Arial" w:cs="Arial"/>
            <w:b/>
          </w:rPr>
          <w:t xml:space="preserve"> </w:t>
        </w:r>
      </w:ins>
    </w:p>
    <w:p w:rsidR="00E527BD" w:rsidRDefault="00E527BD" w:rsidP="00370399">
      <w:pPr>
        <w:rPr>
          <w:rFonts w:ascii="Arial" w:hAnsi="Arial" w:cs="Arial"/>
        </w:rPr>
      </w:pPr>
    </w:p>
    <w:p w:rsidR="00370399" w:rsidRPr="00196DD4" w:rsidRDefault="00370399" w:rsidP="00370399">
      <w:pPr>
        <w:rPr>
          <w:ins w:id="250" w:author="Nick" w:date="2012-01-02T13:14:00Z"/>
          <w:rFonts w:ascii="Arial" w:hAnsi="Arial" w:cs="Arial"/>
        </w:rPr>
      </w:pPr>
      <w:ins w:id="251" w:author="Nick" w:date="2012-01-02T13:14:00Z">
        <w:r w:rsidRPr="00196DD4">
          <w:rPr>
            <w:rFonts w:ascii="Arial" w:hAnsi="Arial" w:cs="Arial"/>
          </w:rPr>
          <w:t>Definition:</w:t>
        </w:r>
      </w:ins>
      <w:r w:rsidR="008A05AA" w:rsidRPr="008A05AA">
        <w:t xml:space="preserve"> </w:t>
      </w:r>
      <w:r w:rsidR="008A05AA" w:rsidRPr="008A05AA">
        <w:rPr>
          <w:rFonts w:ascii="Arial" w:hAnsi="Arial" w:cs="Arial"/>
        </w:rPr>
        <w:t>arc tangent: the inverse function of the tangent; the angle that has a tangent equal to a given number.</w:t>
      </w:r>
    </w:p>
    <w:p w:rsidR="00370399" w:rsidRPr="00196DD4" w:rsidRDefault="00370399" w:rsidP="00370399">
      <w:pPr>
        <w:rPr>
          <w:ins w:id="252" w:author="Nick" w:date="2012-01-02T13:14:00Z"/>
          <w:rFonts w:ascii="Arial" w:hAnsi="Arial" w:cs="Arial"/>
        </w:rPr>
      </w:pPr>
    </w:p>
    <w:p w:rsidR="00370399" w:rsidRPr="00196DD4" w:rsidRDefault="00370399" w:rsidP="00370399">
      <w:pPr>
        <w:rPr>
          <w:ins w:id="253" w:author="Nick" w:date="2012-01-02T13:14:00Z"/>
          <w:rFonts w:ascii="Arial" w:hAnsi="Arial" w:cs="Arial"/>
        </w:rPr>
      </w:pPr>
      <w:ins w:id="254" w:author="Nick" w:date="2012-01-02T13:14:00Z">
        <w:r w:rsidRPr="00196DD4">
          <w:rPr>
            <w:rFonts w:ascii="Arial" w:hAnsi="Arial" w:cs="Arial"/>
          </w:rPr>
          <w:t>Illustration:</w:t>
        </w:r>
      </w:ins>
    </w:p>
    <w:p w:rsidR="00370399" w:rsidRPr="00196DD4" w:rsidRDefault="008A05AA" w:rsidP="00370399">
      <w:pPr>
        <w:rPr>
          <w:ins w:id="255" w:author="Nick" w:date="2012-01-02T13:14:00Z"/>
          <w:rFonts w:ascii="Arial" w:hAnsi="Arial" w:cs="Arial"/>
        </w:rPr>
      </w:pPr>
      <w:r>
        <w:rPr>
          <w:noProof/>
        </w:rPr>
        <w:drawing>
          <wp:inline distT="0" distB="0" distL="0" distR="0" wp14:anchorId="0F03FE8D" wp14:editId="3E356CCC">
            <wp:extent cx="1590675" cy="10356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591373" cy="1036109"/>
                    </a:xfrm>
                    <a:prstGeom prst="rect">
                      <a:avLst/>
                    </a:prstGeom>
                  </pic:spPr>
                </pic:pic>
              </a:graphicData>
            </a:graphic>
          </wp:inline>
        </w:drawing>
      </w:r>
    </w:p>
    <w:p w:rsidR="00370399" w:rsidRPr="00196DD4" w:rsidRDefault="00370399" w:rsidP="00370399">
      <w:pPr>
        <w:rPr>
          <w:ins w:id="256" w:author="Nick" w:date="2012-01-02T13:14:00Z"/>
          <w:rFonts w:ascii="Arial" w:hAnsi="Arial" w:cs="Arial"/>
        </w:rPr>
      </w:pPr>
      <w:ins w:id="257" w:author="Nick" w:date="2012-01-02T13:14:00Z">
        <w:r w:rsidRPr="00196DD4">
          <w:rPr>
            <w:rFonts w:ascii="Arial" w:hAnsi="Arial" w:cs="Arial"/>
          </w:rPr>
          <w:t>Examples:</w:t>
        </w:r>
      </w:ins>
    </w:p>
    <w:p w:rsidR="00370399" w:rsidRDefault="008A05AA" w:rsidP="00370399">
      <w:pPr>
        <w:rPr>
          <w:ins w:id="258" w:author="Nick" w:date="2012-01-02T13:14:00Z"/>
          <w:rFonts w:ascii="Arial" w:hAnsi="Arial" w:cs="Arial"/>
          <w:color w:val="000066"/>
        </w:rPr>
      </w:pPr>
      <w:r>
        <w:rPr>
          <w:noProof/>
        </w:rPr>
        <w:drawing>
          <wp:inline distT="0" distB="0" distL="0" distR="0" wp14:anchorId="25BBCE69" wp14:editId="268935EB">
            <wp:extent cx="1491029" cy="11525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491029" cy="1152525"/>
                    </a:xfrm>
                    <a:prstGeom prst="rect">
                      <a:avLst/>
                    </a:prstGeom>
                  </pic:spPr>
                </pic:pic>
              </a:graphicData>
            </a:graphic>
          </wp:inline>
        </w:drawing>
      </w:r>
    </w:p>
    <w:p w:rsidR="00370399" w:rsidRDefault="00370399" w:rsidP="00370399">
      <w:pPr>
        <w:rPr>
          <w:ins w:id="259" w:author="Nick" w:date="2012-01-02T13:14:00Z"/>
          <w:rFonts w:ascii="Arial" w:hAnsi="Arial" w:cs="Arial"/>
          <w:color w:val="FF0000"/>
        </w:rPr>
      </w:pPr>
    </w:p>
    <w:p w:rsidR="00370399" w:rsidRPr="00370399" w:rsidRDefault="00370399" w:rsidP="00370399">
      <w:pPr>
        <w:rPr>
          <w:ins w:id="260" w:author="Nick" w:date="2012-01-02T13:14:00Z"/>
          <w:rFonts w:ascii="Arial" w:hAnsi="Arial" w:cs="Arial"/>
          <w:b/>
          <w:color w:val="FF0000"/>
        </w:rPr>
      </w:pPr>
      <w:ins w:id="261" w:author="Nick" w:date="2012-01-02T13:14:00Z">
        <w:r w:rsidRPr="00370399">
          <w:rPr>
            <w:rFonts w:ascii="Arial" w:hAnsi="Arial" w:cs="Arial"/>
            <w:b/>
            <w:color w:val="FF0000"/>
          </w:rPr>
          <w:t>Week 16</w:t>
        </w:r>
      </w:ins>
    </w:p>
    <w:p w:rsidR="008A05AA" w:rsidRPr="00196DD4" w:rsidRDefault="00370399" w:rsidP="00370399">
      <w:pPr>
        <w:rPr>
          <w:ins w:id="262" w:author="Nick" w:date="2012-01-02T13:14:00Z"/>
          <w:rFonts w:ascii="Arial" w:hAnsi="Arial" w:cs="Arial"/>
          <w:b/>
        </w:rPr>
      </w:pPr>
      <w:ins w:id="263" w:author="Nick" w:date="2012-01-02T13:14:00Z">
        <w:r>
          <w:rPr>
            <w:rFonts w:ascii="Arial" w:hAnsi="Arial" w:cs="Arial"/>
            <w:color w:val="000066"/>
          </w:rPr>
          <w:t>Polygon</w:t>
        </w:r>
        <w:r w:rsidRPr="00370399">
          <w:rPr>
            <w:rFonts w:ascii="Arial" w:hAnsi="Arial" w:cs="Arial"/>
            <w:b/>
          </w:rPr>
          <w:t xml:space="preserve"> </w:t>
        </w:r>
      </w:ins>
    </w:p>
    <w:p w:rsidR="00370399" w:rsidRPr="00196DD4" w:rsidRDefault="00370399" w:rsidP="00370399">
      <w:pPr>
        <w:rPr>
          <w:ins w:id="264" w:author="Nick" w:date="2012-01-02T13:14:00Z"/>
          <w:rFonts w:ascii="Arial" w:hAnsi="Arial" w:cs="Arial"/>
        </w:rPr>
      </w:pPr>
      <w:ins w:id="265" w:author="Nick" w:date="2012-01-02T13:14:00Z">
        <w:r w:rsidRPr="00196DD4">
          <w:rPr>
            <w:rFonts w:ascii="Arial" w:hAnsi="Arial" w:cs="Arial"/>
          </w:rPr>
          <w:t>Definition:</w:t>
        </w:r>
      </w:ins>
      <w:r w:rsidR="008A05AA" w:rsidRPr="008A05AA">
        <w:t xml:space="preserve"> </w:t>
      </w:r>
      <w:r w:rsidR="008A05AA" w:rsidRPr="008A05AA">
        <w:rPr>
          <w:rFonts w:ascii="Arial" w:hAnsi="Arial" w:cs="Arial"/>
        </w:rPr>
        <w:t>A plane figure with at least three straight sides and angles, and typically five or more.</w:t>
      </w:r>
    </w:p>
    <w:p w:rsidR="00370399" w:rsidRPr="00196DD4" w:rsidRDefault="00370399" w:rsidP="00370399">
      <w:pPr>
        <w:rPr>
          <w:ins w:id="266" w:author="Nick" w:date="2012-01-02T13:14:00Z"/>
          <w:rFonts w:ascii="Arial" w:hAnsi="Arial" w:cs="Arial"/>
        </w:rPr>
      </w:pPr>
      <w:ins w:id="267" w:author="Nick" w:date="2012-01-02T13:14:00Z">
        <w:r w:rsidRPr="00196DD4">
          <w:rPr>
            <w:rFonts w:ascii="Arial" w:hAnsi="Arial" w:cs="Arial"/>
          </w:rPr>
          <w:t>Illustration:</w:t>
        </w:r>
      </w:ins>
    </w:p>
    <w:p w:rsidR="00370399" w:rsidRPr="00196DD4" w:rsidRDefault="008A05AA" w:rsidP="00370399">
      <w:pPr>
        <w:rPr>
          <w:ins w:id="268" w:author="Nick" w:date="2012-01-02T13:14:00Z"/>
          <w:rFonts w:ascii="Arial" w:hAnsi="Arial" w:cs="Arial"/>
        </w:rPr>
      </w:pPr>
      <w:r>
        <w:rPr>
          <w:noProof/>
        </w:rPr>
        <w:drawing>
          <wp:inline distT="0" distB="0" distL="0" distR="0" wp14:anchorId="562A6251" wp14:editId="330AAC9F">
            <wp:extent cx="1751588" cy="1228725"/>
            <wp:effectExtent l="0" t="0" r="127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759322" cy="1234150"/>
                    </a:xfrm>
                    <a:prstGeom prst="rect">
                      <a:avLst/>
                    </a:prstGeom>
                  </pic:spPr>
                </pic:pic>
              </a:graphicData>
            </a:graphic>
          </wp:inline>
        </w:drawing>
      </w:r>
    </w:p>
    <w:p w:rsidR="008A05AA" w:rsidRDefault="008A05AA" w:rsidP="00370399">
      <w:pPr>
        <w:rPr>
          <w:rFonts w:ascii="Arial" w:hAnsi="Arial" w:cs="Arial"/>
        </w:rPr>
      </w:pPr>
    </w:p>
    <w:p w:rsidR="008A05AA" w:rsidRDefault="008A05AA" w:rsidP="00370399">
      <w:pPr>
        <w:rPr>
          <w:rFonts w:ascii="Arial" w:hAnsi="Arial" w:cs="Arial"/>
        </w:rPr>
      </w:pPr>
    </w:p>
    <w:p w:rsidR="008A05AA" w:rsidRDefault="008A05AA" w:rsidP="00370399">
      <w:pPr>
        <w:rPr>
          <w:rFonts w:ascii="Arial" w:hAnsi="Arial" w:cs="Arial"/>
        </w:rPr>
      </w:pPr>
    </w:p>
    <w:p w:rsidR="008A05AA" w:rsidRDefault="008A05AA" w:rsidP="00370399">
      <w:pPr>
        <w:rPr>
          <w:rFonts w:ascii="Arial" w:hAnsi="Arial" w:cs="Arial"/>
        </w:rPr>
      </w:pPr>
    </w:p>
    <w:p w:rsidR="008A05AA" w:rsidRDefault="008A05AA" w:rsidP="00370399">
      <w:pPr>
        <w:rPr>
          <w:rFonts w:ascii="Arial" w:hAnsi="Arial" w:cs="Arial"/>
        </w:rPr>
      </w:pPr>
    </w:p>
    <w:p w:rsidR="008A05AA" w:rsidRDefault="00370399" w:rsidP="00370399">
      <w:pPr>
        <w:rPr>
          <w:rFonts w:ascii="Arial" w:hAnsi="Arial" w:cs="Arial"/>
        </w:rPr>
      </w:pPr>
      <w:ins w:id="269" w:author="Nick" w:date="2012-01-02T13:14:00Z">
        <w:r w:rsidRPr="00196DD4">
          <w:rPr>
            <w:rFonts w:ascii="Arial" w:hAnsi="Arial" w:cs="Arial"/>
          </w:rPr>
          <w:t>Examples:</w:t>
        </w:r>
      </w:ins>
    </w:p>
    <w:p w:rsidR="00370399" w:rsidRPr="00196DD4" w:rsidRDefault="008A05AA" w:rsidP="00370399">
      <w:pPr>
        <w:rPr>
          <w:ins w:id="270" w:author="Nick" w:date="2012-01-02T13:14:00Z"/>
          <w:rFonts w:ascii="Arial" w:hAnsi="Arial" w:cs="Arial"/>
          <w:b/>
        </w:rPr>
      </w:pPr>
      <w:r>
        <w:rPr>
          <w:noProof/>
        </w:rPr>
        <w:lastRenderedPageBreak/>
        <w:drawing>
          <wp:inline distT="0" distB="0" distL="0" distR="0" wp14:anchorId="5A65ED60" wp14:editId="0F30F9E9">
            <wp:extent cx="1285875" cy="1157289"/>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289801" cy="1160822"/>
                    </a:xfrm>
                    <a:prstGeom prst="rect">
                      <a:avLst/>
                    </a:prstGeom>
                  </pic:spPr>
                </pic:pic>
              </a:graphicData>
            </a:graphic>
          </wp:inline>
        </w:drawing>
      </w:r>
      <w:ins w:id="271" w:author="Nick" w:date="2012-01-02T13:14:00Z">
        <w:r w:rsidR="00370399">
          <w:rPr>
            <w:rFonts w:ascii="Arial" w:hAnsi="Arial" w:cs="Arial"/>
            <w:color w:val="000066"/>
          </w:rPr>
          <w:br/>
          <w:t>Regular Polygon</w:t>
        </w:r>
        <w:r w:rsidR="00370399" w:rsidRPr="00370399">
          <w:rPr>
            <w:rFonts w:ascii="Arial" w:hAnsi="Arial" w:cs="Arial"/>
            <w:b/>
          </w:rPr>
          <w:t xml:space="preserve"> </w:t>
        </w:r>
      </w:ins>
    </w:p>
    <w:p w:rsidR="00370399" w:rsidRPr="00196DD4" w:rsidRDefault="00370399" w:rsidP="00370399">
      <w:pPr>
        <w:rPr>
          <w:ins w:id="272" w:author="Nick" w:date="2012-01-02T13:14:00Z"/>
          <w:rFonts w:ascii="Arial" w:hAnsi="Arial" w:cs="Arial"/>
        </w:rPr>
      </w:pPr>
      <w:ins w:id="273" w:author="Nick" w:date="2012-01-02T13:14:00Z">
        <w:r w:rsidRPr="00196DD4">
          <w:rPr>
            <w:rFonts w:ascii="Arial" w:hAnsi="Arial" w:cs="Arial"/>
          </w:rPr>
          <w:t>Definition:</w:t>
        </w:r>
      </w:ins>
      <w:r w:rsidR="008A05AA" w:rsidRPr="008A05AA">
        <w:t xml:space="preserve"> </w:t>
      </w:r>
      <w:r w:rsidR="008A05AA" w:rsidRPr="008A05AA">
        <w:rPr>
          <w:rFonts w:ascii="Arial" w:hAnsi="Arial" w:cs="Arial"/>
        </w:rPr>
        <w:t>a polygon with all sides and all angles equal.</w:t>
      </w:r>
    </w:p>
    <w:p w:rsidR="00370399" w:rsidRPr="00196DD4" w:rsidRDefault="00370399" w:rsidP="00370399">
      <w:pPr>
        <w:rPr>
          <w:ins w:id="274" w:author="Nick" w:date="2012-01-02T13:14:00Z"/>
          <w:rFonts w:ascii="Arial" w:hAnsi="Arial" w:cs="Arial"/>
        </w:rPr>
      </w:pPr>
    </w:p>
    <w:p w:rsidR="00370399" w:rsidRPr="00196DD4" w:rsidRDefault="00370399" w:rsidP="00370399">
      <w:pPr>
        <w:rPr>
          <w:ins w:id="275" w:author="Nick" w:date="2012-01-02T13:14:00Z"/>
          <w:rFonts w:ascii="Arial" w:hAnsi="Arial" w:cs="Arial"/>
        </w:rPr>
      </w:pPr>
      <w:ins w:id="276" w:author="Nick" w:date="2012-01-02T13:14:00Z">
        <w:r w:rsidRPr="00196DD4">
          <w:rPr>
            <w:rFonts w:ascii="Arial" w:hAnsi="Arial" w:cs="Arial"/>
          </w:rPr>
          <w:t>Illustration:</w:t>
        </w:r>
      </w:ins>
    </w:p>
    <w:p w:rsidR="00370399" w:rsidRPr="00196DD4" w:rsidRDefault="008A05AA" w:rsidP="00370399">
      <w:pPr>
        <w:rPr>
          <w:ins w:id="277" w:author="Nick" w:date="2012-01-02T13:14:00Z"/>
          <w:rFonts w:ascii="Arial" w:hAnsi="Arial" w:cs="Arial"/>
        </w:rPr>
      </w:pPr>
      <w:r>
        <w:rPr>
          <w:noProof/>
        </w:rPr>
        <w:drawing>
          <wp:inline distT="0" distB="0" distL="0" distR="0" wp14:anchorId="5DAD0D74" wp14:editId="73CCD9D6">
            <wp:extent cx="1904524" cy="1228725"/>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905778" cy="1229534"/>
                    </a:xfrm>
                    <a:prstGeom prst="rect">
                      <a:avLst/>
                    </a:prstGeom>
                  </pic:spPr>
                </pic:pic>
              </a:graphicData>
            </a:graphic>
          </wp:inline>
        </w:drawing>
      </w:r>
    </w:p>
    <w:p w:rsidR="00370399" w:rsidRPr="00196DD4" w:rsidRDefault="00370399" w:rsidP="00370399">
      <w:pPr>
        <w:rPr>
          <w:ins w:id="278" w:author="Nick" w:date="2012-01-02T13:14:00Z"/>
          <w:rFonts w:ascii="Arial" w:hAnsi="Arial" w:cs="Arial"/>
        </w:rPr>
      </w:pPr>
      <w:ins w:id="279" w:author="Nick" w:date="2012-01-02T13:14:00Z">
        <w:r w:rsidRPr="00196DD4">
          <w:rPr>
            <w:rFonts w:ascii="Arial" w:hAnsi="Arial" w:cs="Arial"/>
          </w:rPr>
          <w:t>Examples:</w:t>
        </w:r>
      </w:ins>
    </w:p>
    <w:p w:rsidR="00370399" w:rsidRPr="00196DD4" w:rsidRDefault="008A05AA" w:rsidP="00370399">
      <w:pPr>
        <w:rPr>
          <w:ins w:id="280" w:author="Nick" w:date="2012-01-02T13:14:00Z"/>
          <w:rFonts w:ascii="Arial" w:hAnsi="Arial" w:cs="Arial"/>
          <w:b/>
        </w:rPr>
      </w:pPr>
      <w:r>
        <w:rPr>
          <w:noProof/>
        </w:rPr>
        <w:drawing>
          <wp:inline distT="0" distB="0" distL="0" distR="0" wp14:anchorId="3A049A4A" wp14:editId="595F49AA">
            <wp:extent cx="1371600" cy="1184564"/>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371600" cy="1184564"/>
                    </a:xfrm>
                    <a:prstGeom prst="rect">
                      <a:avLst/>
                    </a:prstGeom>
                  </pic:spPr>
                </pic:pic>
              </a:graphicData>
            </a:graphic>
          </wp:inline>
        </w:drawing>
      </w:r>
      <w:ins w:id="281" w:author="Nick" w:date="2012-01-02T13:14:00Z">
        <w:r w:rsidR="00370399">
          <w:rPr>
            <w:rFonts w:ascii="Arial" w:hAnsi="Arial" w:cs="Arial"/>
            <w:color w:val="000066"/>
          </w:rPr>
          <w:br/>
          <w:t>Irregular Polygon</w:t>
        </w:r>
        <w:r w:rsidR="00370399" w:rsidRPr="00370399">
          <w:rPr>
            <w:rFonts w:ascii="Arial" w:hAnsi="Arial" w:cs="Arial"/>
            <w:b/>
          </w:rPr>
          <w:t xml:space="preserve"> </w:t>
        </w:r>
      </w:ins>
    </w:p>
    <w:p w:rsidR="00370399" w:rsidRPr="00196DD4" w:rsidRDefault="00370399" w:rsidP="00370399">
      <w:pPr>
        <w:rPr>
          <w:ins w:id="282" w:author="Nick" w:date="2012-01-02T13:14:00Z"/>
          <w:rFonts w:ascii="Arial" w:hAnsi="Arial" w:cs="Arial"/>
        </w:rPr>
      </w:pPr>
      <w:ins w:id="283" w:author="Nick" w:date="2012-01-02T13:14:00Z">
        <w:r w:rsidRPr="00196DD4">
          <w:rPr>
            <w:rFonts w:ascii="Arial" w:hAnsi="Arial" w:cs="Arial"/>
          </w:rPr>
          <w:t>Definition:</w:t>
        </w:r>
      </w:ins>
      <w:r w:rsidR="00084079">
        <w:rPr>
          <w:rFonts w:ascii="Arial" w:hAnsi="Arial" w:cs="Arial"/>
        </w:rPr>
        <w:t xml:space="preserve"> A polygon where not all the sides and angles are equal</w:t>
      </w:r>
    </w:p>
    <w:p w:rsidR="00370399" w:rsidRPr="00196DD4" w:rsidRDefault="00370399" w:rsidP="00370399">
      <w:pPr>
        <w:rPr>
          <w:ins w:id="284" w:author="Nick" w:date="2012-01-02T13:14:00Z"/>
          <w:rFonts w:ascii="Arial" w:hAnsi="Arial" w:cs="Arial"/>
        </w:rPr>
      </w:pPr>
    </w:p>
    <w:p w:rsidR="00370399" w:rsidRPr="00196DD4" w:rsidRDefault="00370399" w:rsidP="00370399">
      <w:pPr>
        <w:rPr>
          <w:ins w:id="285" w:author="Nick" w:date="2012-01-02T13:14:00Z"/>
          <w:rFonts w:ascii="Arial" w:hAnsi="Arial" w:cs="Arial"/>
        </w:rPr>
      </w:pPr>
      <w:ins w:id="286" w:author="Nick" w:date="2012-01-02T13:14:00Z">
        <w:r w:rsidRPr="00196DD4">
          <w:rPr>
            <w:rFonts w:ascii="Arial" w:hAnsi="Arial" w:cs="Arial"/>
          </w:rPr>
          <w:t>Illustration:</w:t>
        </w:r>
      </w:ins>
    </w:p>
    <w:p w:rsidR="00370399" w:rsidRPr="00196DD4" w:rsidRDefault="00084079" w:rsidP="00370399">
      <w:pPr>
        <w:rPr>
          <w:ins w:id="287" w:author="Nick" w:date="2012-01-02T13:14:00Z"/>
          <w:rFonts w:ascii="Arial" w:hAnsi="Arial" w:cs="Arial"/>
        </w:rPr>
      </w:pPr>
      <w:r>
        <w:rPr>
          <w:noProof/>
        </w:rPr>
        <w:drawing>
          <wp:inline distT="0" distB="0" distL="0" distR="0" wp14:anchorId="3D687592" wp14:editId="4056C6B1">
            <wp:extent cx="1114425" cy="86094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114425" cy="860948"/>
                    </a:xfrm>
                    <a:prstGeom prst="rect">
                      <a:avLst/>
                    </a:prstGeom>
                  </pic:spPr>
                </pic:pic>
              </a:graphicData>
            </a:graphic>
          </wp:inline>
        </w:drawing>
      </w:r>
    </w:p>
    <w:p w:rsidR="00370399" w:rsidRPr="00196DD4" w:rsidRDefault="00370399" w:rsidP="00370399">
      <w:pPr>
        <w:rPr>
          <w:ins w:id="288" w:author="Nick" w:date="2012-01-02T13:14:00Z"/>
          <w:rFonts w:ascii="Arial" w:hAnsi="Arial" w:cs="Arial"/>
        </w:rPr>
      </w:pPr>
      <w:ins w:id="289" w:author="Nick" w:date="2012-01-02T13:14:00Z">
        <w:r w:rsidRPr="00196DD4">
          <w:rPr>
            <w:rFonts w:ascii="Arial" w:hAnsi="Arial" w:cs="Arial"/>
          </w:rPr>
          <w:t>Examples:</w:t>
        </w:r>
      </w:ins>
    </w:p>
    <w:p w:rsidR="00370399" w:rsidRDefault="00084079" w:rsidP="00370399">
      <w:pPr>
        <w:rPr>
          <w:rFonts w:ascii="Arial" w:hAnsi="Arial" w:cs="Arial"/>
          <w:b/>
        </w:rPr>
      </w:pPr>
      <w:r>
        <w:rPr>
          <w:noProof/>
        </w:rPr>
        <w:drawing>
          <wp:inline distT="0" distB="0" distL="0" distR="0" wp14:anchorId="0CF7BEB2" wp14:editId="2728533C">
            <wp:extent cx="1323975" cy="13239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323975" cy="1323975"/>
                    </a:xfrm>
                    <a:prstGeom prst="rect">
                      <a:avLst/>
                    </a:prstGeom>
                  </pic:spPr>
                </pic:pic>
              </a:graphicData>
            </a:graphic>
          </wp:inline>
        </w:drawing>
      </w:r>
      <w:ins w:id="290" w:author="Nick" w:date="2012-01-02T13:14:00Z">
        <w:r w:rsidR="00370399">
          <w:rPr>
            <w:rFonts w:ascii="Arial" w:hAnsi="Arial" w:cs="Arial"/>
            <w:color w:val="000066"/>
          </w:rPr>
          <w:br/>
          <w:t>Convex</w:t>
        </w:r>
        <w:r w:rsidR="00370399" w:rsidRPr="00370399">
          <w:rPr>
            <w:rFonts w:ascii="Arial" w:hAnsi="Arial" w:cs="Arial"/>
            <w:b/>
          </w:rPr>
          <w:t xml:space="preserve"> </w:t>
        </w:r>
      </w:ins>
    </w:p>
    <w:p w:rsidR="00084079" w:rsidRPr="00196DD4" w:rsidRDefault="00084079" w:rsidP="00370399">
      <w:pPr>
        <w:rPr>
          <w:ins w:id="291" w:author="Nick" w:date="2012-01-02T13:14:00Z"/>
          <w:rFonts w:ascii="Arial" w:hAnsi="Arial" w:cs="Arial"/>
          <w:b/>
        </w:rPr>
      </w:pPr>
    </w:p>
    <w:p w:rsidR="00370399" w:rsidRPr="00196DD4" w:rsidRDefault="00370399" w:rsidP="00370399">
      <w:pPr>
        <w:rPr>
          <w:ins w:id="292" w:author="Nick" w:date="2012-01-02T13:14:00Z"/>
          <w:rFonts w:ascii="Arial" w:hAnsi="Arial" w:cs="Arial"/>
        </w:rPr>
      </w:pPr>
      <w:ins w:id="293" w:author="Nick" w:date="2012-01-02T13:14:00Z">
        <w:r w:rsidRPr="00196DD4">
          <w:rPr>
            <w:rFonts w:ascii="Arial" w:hAnsi="Arial" w:cs="Arial"/>
          </w:rPr>
          <w:t>Definition:</w:t>
        </w:r>
      </w:ins>
      <w:r w:rsidR="00084079" w:rsidRPr="00084079">
        <w:t xml:space="preserve"> </w:t>
      </w:r>
      <w:r w:rsidR="00084079" w:rsidRPr="00084079">
        <w:rPr>
          <w:rFonts w:ascii="Arial" w:hAnsi="Arial" w:cs="Arial"/>
        </w:rPr>
        <w:t>Having only interior angles measuring less than 180°</w:t>
      </w:r>
    </w:p>
    <w:p w:rsidR="00370399" w:rsidRPr="00196DD4" w:rsidRDefault="00370399" w:rsidP="00370399">
      <w:pPr>
        <w:rPr>
          <w:ins w:id="294" w:author="Nick" w:date="2012-01-02T13:14:00Z"/>
          <w:rFonts w:ascii="Arial" w:hAnsi="Arial" w:cs="Arial"/>
        </w:rPr>
      </w:pPr>
    </w:p>
    <w:p w:rsidR="00370399" w:rsidRPr="00196DD4" w:rsidRDefault="00370399" w:rsidP="00370399">
      <w:pPr>
        <w:rPr>
          <w:ins w:id="295" w:author="Nick" w:date="2012-01-02T13:14:00Z"/>
          <w:rFonts w:ascii="Arial" w:hAnsi="Arial" w:cs="Arial"/>
        </w:rPr>
      </w:pPr>
      <w:ins w:id="296" w:author="Nick" w:date="2012-01-02T13:14:00Z">
        <w:r w:rsidRPr="00196DD4">
          <w:rPr>
            <w:rFonts w:ascii="Arial" w:hAnsi="Arial" w:cs="Arial"/>
          </w:rPr>
          <w:lastRenderedPageBreak/>
          <w:t>Illustration:</w:t>
        </w:r>
      </w:ins>
    </w:p>
    <w:p w:rsidR="00370399" w:rsidRPr="00196DD4" w:rsidRDefault="00084079" w:rsidP="00370399">
      <w:pPr>
        <w:rPr>
          <w:ins w:id="297" w:author="Nick" w:date="2012-01-02T13:14:00Z"/>
          <w:rFonts w:ascii="Arial" w:hAnsi="Arial" w:cs="Arial"/>
        </w:rPr>
      </w:pPr>
      <w:r>
        <w:rPr>
          <w:noProof/>
        </w:rPr>
        <w:drawing>
          <wp:inline distT="0" distB="0" distL="0" distR="0" wp14:anchorId="1E5D3077" wp14:editId="7819030B">
            <wp:extent cx="2019300" cy="1141344"/>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022846" cy="1143348"/>
                    </a:xfrm>
                    <a:prstGeom prst="rect">
                      <a:avLst/>
                    </a:prstGeom>
                  </pic:spPr>
                </pic:pic>
              </a:graphicData>
            </a:graphic>
          </wp:inline>
        </w:drawing>
      </w:r>
    </w:p>
    <w:p w:rsidR="00370399" w:rsidRPr="00196DD4" w:rsidRDefault="00370399" w:rsidP="00370399">
      <w:pPr>
        <w:rPr>
          <w:ins w:id="298" w:author="Nick" w:date="2012-01-02T13:14:00Z"/>
          <w:rFonts w:ascii="Arial" w:hAnsi="Arial" w:cs="Arial"/>
        </w:rPr>
      </w:pPr>
      <w:ins w:id="299" w:author="Nick" w:date="2012-01-02T13:14:00Z">
        <w:r w:rsidRPr="00196DD4">
          <w:rPr>
            <w:rFonts w:ascii="Arial" w:hAnsi="Arial" w:cs="Arial"/>
          </w:rPr>
          <w:t>Examples:</w:t>
        </w:r>
      </w:ins>
    </w:p>
    <w:p w:rsidR="00370399" w:rsidRPr="00196DD4" w:rsidRDefault="00084079" w:rsidP="00370399">
      <w:pPr>
        <w:rPr>
          <w:ins w:id="300" w:author="Nick" w:date="2012-01-02T13:14:00Z"/>
          <w:rFonts w:ascii="Arial" w:hAnsi="Arial" w:cs="Arial"/>
          <w:b/>
        </w:rPr>
      </w:pPr>
      <w:r>
        <w:rPr>
          <w:noProof/>
        </w:rPr>
        <w:drawing>
          <wp:inline distT="0" distB="0" distL="0" distR="0" wp14:anchorId="08B9506C" wp14:editId="1A51644E">
            <wp:extent cx="1676400" cy="7715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676400" cy="771525"/>
                    </a:xfrm>
                    <a:prstGeom prst="rect">
                      <a:avLst/>
                    </a:prstGeom>
                  </pic:spPr>
                </pic:pic>
              </a:graphicData>
            </a:graphic>
          </wp:inline>
        </w:drawing>
      </w:r>
      <w:ins w:id="301" w:author="Nick" w:date="2012-01-02T13:14:00Z">
        <w:r w:rsidR="00370399">
          <w:rPr>
            <w:rFonts w:ascii="Arial" w:hAnsi="Arial" w:cs="Arial"/>
            <w:color w:val="000066"/>
          </w:rPr>
          <w:br/>
          <w:t>Concave</w:t>
        </w:r>
        <w:r w:rsidR="00370399" w:rsidRPr="00370399">
          <w:rPr>
            <w:rFonts w:ascii="Arial" w:hAnsi="Arial" w:cs="Arial"/>
            <w:b/>
          </w:rPr>
          <w:t xml:space="preserve"> </w:t>
        </w:r>
      </w:ins>
    </w:p>
    <w:p w:rsidR="00370399" w:rsidRPr="00196DD4" w:rsidRDefault="00370399" w:rsidP="00370399">
      <w:pPr>
        <w:rPr>
          <w:ins w:id="302" w:author="Nick" w:date="2012-01-02T13:14:00Z"/>
          <w:rFonts w:ascii="Arial" w:hAnsi="Arial" w:cs="Arial"/>
        </w:rPr>
      </w:pPr>
      <w:ins w:id="303" w:author="Nick" w:date="2012-01-02T13:14:00Z">
        <w:r w:rsidRPr="00196DD4">
          <w:rPr>
            <w:rFonts w:ascii="Arial" w:hAnsi="Arial" w:cs="Arial"/>
          </w:rPr>
          <w:t>Definition:</w:t>
        </w:r>
      </w:ins>
      <w:r w:rsidR="00084079" w:rsidRPr="00084079">
        <w:t xml:space="preserve"> </w:t>
      </w:r>
      <w:r w:rsidR="00084079" w:rsidRPr="00084079">
        <w:rPr>
          <w:rFonts w:ascii="Arial" w:hAnsi="Arial" w:cs="Arial"/>
        </w:rPr>
        <w:t>Having an outline or surface that curves inward like the interior of a circle or sphere.</w:t>
      </w:r>
    </w:p>
    <w:p w:rsidR="00370399" w:rsidRPr="00196DD4" w:rsidRDefault="00370399" w:rsidP="00370399">
      <w:pPr>
        <w:rPr>
          <w:ins w:id="304" w:author="Nick" w:date="2012-01-02T13:14:00Z"/>
          <w:rFonts w:ascii="Arial" w:hAnsi="Arial" w:cs="Arial"/>
        </w:rPr>
      </w:pPr>
    </w:p>
    <w:p w:rsidR="00370399" w:rsidRPr="00196DD4" w:rsidRDefault="00370399" w:rsidP="00370399">
      <w:pPr>
        <w:rPr>
          <w:ins w:id="305" w:author="Nick" w:date="2012-01-02T13:14:00Z"/>
          <w:rFonts w:ascii="Arial" w:hAnsi="Arial" w:cs="Arial"/>
        </w:rPr>
      </w:pPr>
      <w:ins w:id="306" w:author="Nick" w:date="2012-01-02T13:14:00Z">
        <w:r w:rsidRPr="00196DD4">
          <w:rPr>
            <w:rFonts w:ascii="Arial" w:hAnsi="Arial" w:cs="Arial"/>
          </w:rPr>
          <w:t>Illustration:</w:t>
        </w:r>
      </w:ins>
    </w:p>
    <w:p w:rsidR="00370399" w:rsidRPr="00196DD4" w:rsidRDefault="00084079" w:rsidP="00370399">
      <w:pPr>
        <w:rPr>
          <w:ins w:id="307" w:author="Nick" w:date="2012-01-02T13:14:00Z"/>
          <w:rFonts w:ascii="Arial" w:hAnsi="Arial" w:cs="Arial"/>
        </w:rPr>
      </w:pPr>
      <w:r>
        <w:rPr>
          <w:noProof/>
        </w:rPr>
        <w:drawing>
          <wp:inline distT="0" distB="0" distL="0" distR="0" wp14:anchorId="7EB3232F" wp14:editId="3959B936">
            <wp:extent cx="1962150" cy="1109041"/>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966157" cy="1111306"/>
                    </a:xfrm>
                    <a:prstGeom prst="rect">
                      <a:avLst/>
                    </a:prstGeom>
                  </pic:spPr>
                </pic:pic>
              </a:graphicData>
            </a:graphic>
          </wp:inline>
        </w:drawing>
      </w:r>
    </w:p>
    <w:p w:rsidR="00370399" w:rsidRPr="00196DD4" w:rsidRDefault="00370399" w:rsidP="00370399">
      <w:pPr>
        <w:rPr>
          <w:ins w:id="308" w:author="Nick" w:date="2012-01-02T13:14:00Z"/>
          <w:rFonts w:ascii="Arial" w:hAnsi="Arial" w:cs="Arial"/>
        </w:rPr>
      </w:pPr>
      <w:ins w:id="309" w:author="Nick" w:date="2012-01-02T13:14:00Z">
        <w:r w:rsidRPr="00196DD4">
          <w:rPr>
            <w:rFonts w:ascii="Arial" w:hAnsi="Arial" w:cs="Arial"/>
          </w:rPr>
          <w:t>Examples:</w:t>
        </w:r>
      </w:ins>
    </w:p>
    <w:p w:rsidR="00370399" w:rsidRPr="00196DD4" w:rsidRDefault="00084079" w:rsidP="00370399">
      <w:pPr>
        <w:rPr>
          <w:ins w:id="310" w:author="Nick" w:date="2012-01-02T13:14:00Z"/>
          <w:rFonts w:ascii="Arial" w:hAnsi="Arial" w:cs="Arial"/>
          <w:b/>
        </w:rPr>
      </w:pPr>
      <w:r>
        <w:rPr>
          <w:noProof/>
        </w:rPr>
        <w:drawing>
          <wp:inline distT="0" distB="0" distL="0" distR="0" wp14:anchorId="25604236" wp14:editId="78D8E622">
            <wp:extent cx="2019212" cy="904875"/>
            <wp:effectExtent l="0" t="0" r="63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019212" cy="904875"/>
                    </a:xfrm>
                    <a:prstGeom prst="rect">
                      <a:avLst/>
                    </a:prstGeom>
                  </pic:spPr>
                </pic:pic>
              </a:graphicData>
            </a:graphic>
          </wp:inline>
        </w:drawing>
      </w:r>
      <w:ins w:id="311" w:author="Nick" w:date="2012-01-02T13:14:00Z">
        <w:r w:rsidR="00370399">
          <w:rPr>
            <w:rFonts w:ascii="Arial" w:hAnsi="Arial" w:cs="Arial"/>
            <w:color w:val="000066"/>
          </w:rPr>
          <w:br/>
          <w:t>Vertex</w:t>
        </w:r>
        <w:r w:rsidR="00370399" w:rsidRPr="00370399">
          <w:rPr>
            <w:rFonts w:ascii="Arial" w:hAnsi="Arial" w:cs="Arial"/>
            <w:b/>
          </w:rPr>
          <w:t xml:space="preserve"> </w:t>
        </w:r>
      </w:ins>
    </w:p>
    <w:p w:rsidR="00370399" w:rsidRPr="00196DD4" w:rsidRDefault="00370399" w:rsidP="00370399">
      <w:pPr>
        <w:rPr>
          <w:ins w:id="312" w:author="Nick" w:date="2012-01-02T13:14:00Z"/>
          <w:rFonts w:ascii="Arial" w:hAnsi="Arial" w:cs="Arial"/>
        </w:rPr>
      </w:pPr>
      <w:ins w:id="313" w:author="Nick" w:date="2012-01-02T13:14:00Z">
        <w:r w:rsidRPr="00196DD4">
          <w:rPr>
            <w:rFonts w:ascii="Arial" w:hAnsi="Arial" w:cs="Arial"/>
          </w:rPr>
          <w:t>Definition:</w:t>
        </w:r>
      </w:ins>
      <w:r w:rsidR="00084079" w:rsidRPr="00084079">
        <w:t xml:space="preserve"> </w:t>
      </w:r>
      <w:r w:rsidR="00084079" w:rsidRPr="00084079">
        <w:rPr>
          <w:rFonts w:ascii="Arial" w:hAnsi="Arial" w:cs="Arial"/>
        </w:rPr>
        <w:t>The highest point; the top or apex.</w:t>
      </w:r>
    </w:p>
    <w:p w:rsidR="00370399" w:rsidRPr="00196DD4" w:rsidRDefault="00370399" w:rsidP="00370399">
      <w:pPr>
        <w:rPr>
          <w:ins w:id="314" w:author="Nick" w:date="2012-01-02T13:14:00Z"/>
          <w:rFonts w:ascii="Arial" w:hAnsi="Arial" w:cs="Arial"/>
        </w:rPr>
      </w:pPr>
    </w:p>
    <w:p w:rsidR="00370399" w:rsidRPr="00196DD4" w:rsidRDefault="00370399" w:rsidP="00370399">
      <w:pPr>
        <w:rPr>
          <w:ins w:id="315" w:author="Nick" w:date="2012-01-02T13:14:00Z"/>
          <w:rFonts w:ascii="Arial" w:hAnsi="Arial" w:cs="Arial"/>
        </w:rPr>
      </w:pPr>
      <w:ins w:id="316" w:author="Nick" w:date="2012-01-02T13:14:00Z">
        <w:r w:rsidRPr="00196DD4">
          <w:rPr>
            <w:rFonts w:ascii="Arial" w:hAnsi="Arial" w:cs="Arial"/>
          </w:rPr>
          <w:t>Illustration:</w:t>
        </w:r>
      </w:ins>
    </w:p>
    <w:p w:rsidR="00370399" w:rsidRPr="00196DD4" w:rsidRDefault="00084079" w:rsidP="00370399">
      <w:pPr>
        <w:rPr>
          <w:ins w:id="317" w:author="Nick" w:date="2012-01-02T13:14:00Z"/>
          <w:rFonts w:ascii="Arial" w:hAnsi="Arial" w:cs="Arial"/>
        </w:rPr>
      </w:pPr>
      <w:r>
        <w:rPr>
          <w:noProof/>
        </w:rPr>
        <w:drawing>
          <wp:inline distT="0" distB="0" distL="0" distR="0" wp14:anchorId="78D7A1A3" wp14:editId="369838F8">
            <wp:extent cx="2143125" cy="215269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143125" cy="2152692"/>
                    </a:xfrm>
                    <a:prstGeom prst="rect">
                      <a:avLst/>
                    </a:prstGeom>
                  </pic:spPr>
                </pic:pic>
              </a:graphicData>
            </a:graphic>
          </wp:inline>
        </w:drawing>
      </w:r>
    </w:p>
    <w:p w:rsidR="00370399" w:rsidRPr="00196DD4" w:rsidRDefault="00370399" w:rsidP="00370399">
      <w:pPr>
        <w:rPr>
          <w:ins w:id="318" w:author="Nick" w:date="2012-01-02T13:14:00Z"/>
          <w:rFonts w:ascii="Arial" w:hAnsi="Arial" w:cs="Arial"/>
        </w:rPr>
      </w:pPr>
      <w:ins w:id="319" w:author="Nick" w:date="2012-01-02T13:14:00Z">
        <w:r w:rsidRPr="00196DD4">
          <w:rPr>
            <w:rFonts w:ascii="Arial" w:hAnsi="Arial" w:cs="Arial"/>
          </w:rPr>
          <w:lastRenderedPageBreak/>
          <w:t>Examples:</w:t>
        </w:r>
      </w:ins>
    </w:p>
    <w:p w:rsidR="00084079" w:rsidRDefault="00084079" w:rsidP="00370399">
      <w:pPr>
        <w:rPr>
          <w:rFonts w:ascii="Arial" w:hAnsi="Arial" w:cs="Arial"/>
          <w:color w:val="000066"/>
        </w:rPr>
      </w:pPr>
      <w:r>
        <w:rPr>
          <w:noProof/>
        </w:rPr>
        <w:drawing>
          <wp:inline distT="0" distB="0" distL="0" distR="0" wp14:anchorId="6969FA6B" wp14:editId="4954F51F">
            <wp:extent cx="2066925" cy="1063178"/>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067390" cy="1063417"/>
                    </a:xfrm>
                    <a:prstGeom prst="rect">
                      <a:avLst/>
                    </a:prstGeom>
                  </pic:spPr>
                </pic:pic>
              </a:graphicData>
            </a:graphic>
          </wp:inline>
        </w:drawing>
      </w:r>
    </w:p>
    <w:p w:rsidR="00370399" w:rsidRPr="00196DD4" w:rsidRDefault="00370399" w:rsidP="00370399">
      <w:pPr>
        <w:rPr>
          <w:ins w:id="320" w:author="Nick" w:date="2012-01-02T13:14:00Z"/>
          <w:rFonts w:ascii="Arial" w:hAnsi="Arial" w:cs="Arial"/>
          <w:b/>
        </w:rPr>
      </w:pPr>
      <w:ins w:id="321" w:author="Nick" w:date="2012-01-02T13:14:00Z">
        <w:r>
          <w:rPr>
            <w:rFonts w:ascii="Arial" w:hAnsi="Arial" w:cs="Arial"/>
            <w:color w:val="000066"/>
          </w:rPr>
          <w:br/>
          <w:t>Interior Angle Sum Theorem</w:t>
        </w:r>
        <w:r w:rsidRPr="00370399">
          <w:rPr>
            <w:rFonts w:ascii="Arial" w:hAnsi="Arial" w:cs="Arial"/>
            <w:b/>
          </w:rPr>
          <w:t xml:space="preserve"> </w:t>
        </w:r>
      </w:ins>
    </w:p>
    <w:p w:rsidR="00370399" w:rsidRPr="00196DD4" w:rsidRDefault="00370399" w:rsidP="00370399">
      <w:pPr>
        <w:rPr>
          <w:ins w:id="322" w:author="Nick" w:date="2012-01-02T13:14:00Z"/>
          <w:rFonts w:ascii="Arial" w:hAnsi="Arial" w:cs="Arial"/>
        </w:rPr>
      </w:pPr>
      <w:ins w:id="323" w:author="Nick" w:date="2012-01-02T13:14:00Z">
        <w:r w:rsidRPr="00196DD4">
          <w:rPr>
            <w:rFonts w:ascii="Arial" w:hAnsi="Arial" w:cs="Arial"/>
          </w:rPr>
          <w:t>Definition:</w:t>
        </w:r>
      </w:ins>
      <w:r w:rsidR="00084079" w:rsidRPr="00084079">
        <w:t xml:space="preserve"> </w:t>
      </w:r>
      <w:r w:rsidR="00084079" w:rsidRPr="00084079">
        <w:rPr>
          <w:rFonts w:ascii="Arial" w:hAnsi="Arial" w:cs="Arial"/>
        </w:rPr>
        <w:t>parallelogram is a quadrilateral with two sets of parallel sides -- opposite angels of the parallelogram is congruent while opposite sides of a parallelogram are equal lengths.</w:t>
      </w:r>
    </w:p>
    <w:p w:rsidR="00370399" w:rsidRPr="00196DD4" w:rsidRDefault="00370399" w:rsidP="00370399">
      <w:pPr>
        <w:rPr>
          <w:ins w:id="324" w:author="Nick" w:date="2012-01-02T13:14:00Z"/>
          <w:rFonts w:ascii="Arial" w:hAnsi="Arial" w:cs="Arial"/>
        </w:rPr>
      </w:pPr>
    </w:p>
    <w:p w:rsidR="00370399" w:rsidRPr="00196DD4" w:rsidRDefault="00370399" w:rsidP="00370399">
      <w:pPr>
        <w:rPr>
          <w:ins w:id="325" w:author="Nick" w:date="2012-01-02T13:14:00Z"/>
          <w:rFonts w:ascii="Arial" w:hAnsi="Arial" w:cs="Arial"/>
        </w:rPr>
      </w:pPr>
      <w:ins w:id="326" w:author="Nick" w:date="2012-01-02T13:14:00Z">
        <w:r w:rsidRPr="00196DD4">
          <w:rPr>
            <w:rFonts w:ascii="Arial" w:hAnsi="Arial" w:cs="Arial"/>
          </w:rPr>
          <w:t>Illustration:</w:t>
        </w:r>
      </w:ins>
    </w:p>
    <w:p w:rsidR="00370399" w:rsidRPr="00196DD4" w:rsidRDefault="00084079" w:rsidP="00370399">
      <w:pPr>
        <w:rPr>
          <w:ins w:id="327" w:author="Nick" w:date="2012-01-02T13:14:00Z"/>
          <w:rFonts w:ascii="Arial" w:hAnsi="Arial" w:cs="Arial"/>
        </w:rPr>
      </w:pPr>
      <w:r>
        <w:rPr>
          <w:noProof/>
        </w:rPr>
        <w:drawing>
          <wp:inline distT="0" distB="0" distL="0" distR="0" wp14:anchorId="344981F4" wp14:editId="030B2A69">
            <wp:extent cx="1276350" cy="141359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1276350" cy="1413592"/>
                    </a:xfrm>
                    <a:prstGeom prst="rect">
                      <a:avLst/>
                    </a:prstGeom>
                  </pic:spPr>
                </pic:pic>
              </a:graphicData>
            </a:graphic>
          </wp:inline>
        </w:drawing>
      </w:r>
    </w:p>
    <w:p w:rsidR="00370399" w:rsidRPr="00196DD4" w:rsidRDefault="00370399" w:rsidP="00370399">
      <w:pPr>
        <w:rPr>
          <w:ins w:id="328" w:author="Nick" w:date="2012-01-02T13:14:00Z"/>
          <w:rFonts w:ascii="Arial" w:hAnsi="Arial" w:cs="Arial"/>
        </w:rPr>
      </w:pPr>
      <w:ins w:id="329" w:author="Nick" w:date="2012-01-02T13:14:00Z">
        <w:r w:rsidRPr="00196DD4">
          <w:rPr>
            <w:rFonts w:ascii="Arial" w:hAnsi="Arial" w:cs="Arial"/>
          </w:rPr>
          <w:t>Examples:</w:t>
        </w:r>
      </w:ins>
    </w:p>
    <w:p w:rsidR="00370399" w:rsidRDefault="00084079" w:rsidP="00370399">
      <w:pPr>
        <w:rPr>
          <w:rFonts w:ascii="Arial" w:hAnsi="Arial" w:cs="Arial"/>
          <w:b/>
        </w:rPr>
      </w:pPr>
      <w:r>
        <w:rPr>
          <w:noProof/>
        </w:rPr>
        <w:drawing>
          <wp:inline distT="0" distB="0" distL="0" distR="0" wp14:anchorId="52D8343E" wp14:editId="4B590A9C">
            <wp:extent cx="1381125" cy="1124456"/>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1381125" cy="1124456"/>
                    </a:xfrm>
                    <a:prstGeom prst="rect">
                      <a:avLst/>
                    </a:prstGeom>
                  </pic:spPr>
                </pic:pic>
              </a:graphicData>
            </a:graphic>
          </wp:inline>
        </w:drawing>
      </w:r>
      <w:ins w:id="330" w:author="Nick" w:date="2012-01-02T13:14:00Z">
        <w:r w:rsidR="00370399">
          <w:rPr>
            <w:rFonts w:ascii="Arial" w:hAnsi="Arial" w:cs="Arial"/>
            <w:color w:val="000066"/>
          </w:rPr>
          <w:br/>
          <w:t>Exterior Angle Sum Theorem</w:t>
        </w:r>
        <w:r w:rsidR="00370399" w:rsidRPr="00370399">
          <w:rPr>
            <w:rFonts w:ascii="Arial" w:hAnsi="Arial" w:cs="Arial"/>
            <w:b/>
          </w:rPr>
          <w:t xml:space="preserve"> </w:t>
        </w:r>
      </w:ins>
    </w:p>
    <w:p w:rsidR="00084079" w:rsidRPr="00196DD4" w:rsidRDefault="00084079" w:rsidP="00370399">
      <w:pPr>
        <w:rPr>
          <w:ins w:id="331" w:author="Nick" w:date="2012-01-02T13:14:00Z"/>
          <w:rFonts w:ascii="Arial" w:hAnsi="Arial" w:cs="Arial"/>
          <w:b/>
        </w:rPr>
      </w:pPr>
    </w:p>
    <w:p w:rsidR="00370399" w:rsidRPr="00196DD4" w:rsidRDefault="00370399" w:rsidP="00370399">
      <w:pPr>
        <w:rPr>
          <w:ins w:id="332" w:author="Nick" w:date="2012-01-02T13:14:00Z"/>
          <w:rFonts w:ascii="Arial" w:hAnsi="Arial" w:cs="Arial"/>
        </w:rPr>
      </w:pPr>
      <w:ins w:id="333" w:author="Nick" w:date="2012-01-02T13:14:00Z">
        <w:r w:rsidRPr="00196DD4">
          <w:rPr>
            <w:rFonts w:ascii="Arial" w:hAnsi="Arial" w:cs="Arial"/>
          </w:rPr>
          <w:t>Definition:</w:t>
        </w:r>
      </w:ins>
      <w:r w:rsidR="00084079" w:rsidRPr="00084079">
        <w:t xml:space="preserve"> </w:t>
      </w:r>
      <w:r w:rsidR="00084079" w:rsidRPr="00084079">
        <w:rPr>
          <w:rFonts w:ascii="Arial" w:hAnsi="Arial" w:cs="Arial"/>
        </w:rPr>
        <w:t>the angle between one side of a triangle and the extension of an adjacent side.</w:t>
      </w:r>
    </w:p>
    <w:p w:rsidR="00370399" w:rsidRPr="00196DD4" w:rsidRDefault="00370399" w:rsidP="00370399">
      <w:pPr>
        <w:rPr>
          <w:ins w:id="334" w:author="Nick" w:date="2012-01-02T13:14:00Z"/>
          <w:rFonts w:ascii="Arial" w:hAnsi="Arial" w:cs="Arial"/>
        </w:rPr>
      </w:pPr>
    </w:p>
    <w:p w:rsidR="00370399" w:rsidRPr="00196DD4" w:rsidRDefault="00370399" w:rsidP="00370399">
      <w:pPr>
        <w:rPr>
          <w:ins w:id="335" w:author="Nick" w:date="2012-01-02T13:14:00Z"/>
          <w:rFonts w:ascii="Arial" w:hAnsi="Arial" w:cs="Arial"/>
        </w:rPr>
      </w:pPr>
      <w:ins w:id="336" w:author="Nick" w:date="2012-01-02T13:14:00Z">
        <w:r w:rsidRPr="00196DD4">
          <w:rPr>
            <w:rFonts w:ascii="Arial" w:hAnsi="Arial" w:cs="Arial"/>
          </w:rPr>
          <w:t>Illustration:</w:t>
        </w:r>
      </w:ins>
    </w:p>
    <w:p w:rsidR="00370399" w:rsidRPr="00196DD4" w:rsidRDefault="00084079" w:rsidP="00370399">
      <w:pPr>
        <w:rPr>
          <w:ins w:id="337" w:author="Nick" w:date="2012-01-02T13:14:00Z"/>
          <w:rFonts w:ascii="Arial" w:hAnsi="Arial" w:cs="Arial"/>
        </w:rPr>
      </w:pPr>
      <w:r>
        <w:rPr>
          <w:noProof/>
        </w:rPr>
        <w:drawing>
          <wp:inline distT="0" distB="0" distL="0" distR="0" wp14:anchorId="0CB83BB7" wp14:editId="12D7916F">
            <wp:extent cx="1333500" cy="89548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1336094" cy="897231"/>
                    </a:xfrm>
                    <a:prstGeom prst="rect">
                      <a:avLst/>
                    </a:prstGeom>
                  </pic:spPr>
                </pic:pic>
              </a:graphicData>
            </a:graphic>
          </wp:inline>
        </w:drawing>
      </w:r>
    </w:p>
    <w:p w:rsidR="008B010B" w:rsidRDefault="008B010B" w:rsidP="00370399">
      <w:pPr>
        <w:rPr>
          <w:rFonts w:ascii="Arial" w:hAnsi="Arial" w:cs="Arial"/>
        </w:rPr>
      </w:pPr>
    </w:p>
    <w:p w:rsidR="008B010B" w:rsidRDefault="008B010B" w:rsidP="00370399">
      <w:pPr>
        <w:rPr>
          <w:rFonts w:ascii="Arial" w:hAnsi="Arial" w:cs="Arial"/>
        </w:rPr>
      </w:pPr>
    </w:p>
    <w:p w:rsidR="008B010B" w:rsidRDefault="008B010B" w:rsidP="00370399">
      <w:pPr>
        <w:rPr>
          <w:rFonts w:ascii="Arial" w:hAnsi="Arial" w:cs="Arial"/>
        </w:rPr>
      </w:pPr>
    </w:p>
    <w:p w:rsidR="008B010B" w:rsidRDefault="008B010B" w:rsidP="00370399">
      <w:pPr>
        <w:rPr>
          <w:rFonts w:ascii="Arial" w:hAnsi="Arial" w:cs="Arial"/>
        </w:rPr>
      </w:pPr>
    </w:p>
    <w:p w:rsidR="008B010B" w:rsidRDefault="008B010B" w:rsidP="00370399">
      <w:pPr>
        <w:rPr>
          <w:rFonts w:ascii="Arial" w:hAnsi="Arial" w:cs="Arial"/>
        </w:rPr>
      </w:pPr>
    </w:p>
    <w:p w:rsidR="008B010B" w:rsidRDefault="008B010B" w:rsidP="00370399">
      <w:pPr>
        <w:rPr>
          <w:rFonts w:ascii="Arial" w:hAnsi="Arial" w:cs="Arial"/>
        </w:rPr>
      </w:pPr>
    </w:p>
    <w:p w:rsidR="00370399" w:rsidRPr="00196DD4" w:rsidRDefault="00370399" w:rsidP="00370399">
      <w:pPr>
        <w:rPr>
          <w:ins w:id="338" w:author="Nick" w:date="2012-01-02T13:14:00Z"/>
          <w:rFonts w:ascii="Arial" w:hAnsi="Arial" w:cs="Arial"/>
        </w:rPr>
      </w:pPr>
      <w:ins w:id="339" w:author="Nick" w:date="2012-01-02T13:14:00Z">
        <w:r w:rsidRPr="00196DD4">
          <w:rPr>
            <w:rFonts w:ascii="Arial" w:hAnsi="Arial" w:cs="Arial"/>
          </w:rPr>
          <w:lastRenderedPageBreak/>
          <w:t>Examples:</w:t>
        </w:r>
      </w:ins>
    </w:p>
    <w:p w:rsidR="00370399" w:rsidRPr="00196DD4" w:rsidRDefault="00084079" w:rsidP="00370399">
      <w:pPr>
        <w:rPr>
          <w:ins w:id="340" w:author="Nick" w:date="2012-01-02T13:14:00Z"/>
          <w:rFonts w:ascii="Arial" w:hAnsi="Arial" w:cs="Arial"/>
          <w:b/>
        </w:rPr>
      </w:pPr>
      <w:r>
        <w:rPr>
          <w:noProof/>
        </w:rPr>
        <w:drawing>
          <wp:inline distT="0" distB="0" distL="0" distR="0" wp14:anchorId="45438E48" wp14:editId="4BB63A4B">
            <wp:extent cx="981075" cy="9810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981075" cy="981075"/>
                    </a:xfrm>
                    <a:prstGeom prst="rect">
                      <a:avLst/>
                    </a:prstGeom>
                  </pic:spPr>
                </pic:pic>
              </a:graphicData>
            </a:graphic>
          </wp:inline>
        </w:drawing>
      </w:r>
      <w:ins w:id="341" w:author="Nick" w:date="2012-01-02T13:14:00Z">
        <w:r w:rsidR="00370399">
          <w:rPr>
            <w:rFonts w:ascii="Arial" w:hAnsi="Arial" w:cs="Arial"/>
            <w:color w:val="000066"/>
          </w:rPr>
          <w:br/>
          <w:t>Quadrilateral</w:t>
        </w:r>
        <w:r w:rsidR="00370399" w:rsidRPr="00370399">
          <w:rPr>
            <w:rFonts w:ascii="Arial" w:hAnsi="Arial" w:cs="Arial"/>
            <w:b/>
          </w:rPr>
          <w:t xml:space="preserve"> </w:t>
        </w:r>
      </w:ins>
    </w:p>
    <w:p w:rsidR="00370399" w:rsidRPr="00196DD4" w:rsidRDefault="00370399" w:rsidP="00370399">
      <w:pPr>
        <w:rPr>
          <w:ins w:id="342" w:author="Nick" w:date="2012-01-02T13:14:00Z"/>
          <w:rFonts w:ascii="Arial" w:hAnsi="Arial" w:cs="Arial"/>
        </w:rPr>
      </w:pPr>
      <w:ins w:id="343" w:author="Nick" w:date="2012-01-02T13:14:00Z">
        <w:r w:rsidRPr="00196DD4">
          <w:rPr>
            <w:rFonts w:ascii="Arial" w:hAnsi="Arial" w:cs="Arial"/>
          </w:rPr>
          <w:t>Definition:</w:t>
        </w:r>
      </w:ins>
      <w:r w:rsidR="008B010B">
        <w:rPr>
          <w:rFonts w:ascii="Arial" w:hAnsi="Arial" w:cs="Arial"/>
        </w:rPr>
        <w:t xml:space="preserve"> A 4 sided figure.</w:t>
      </w:r>
    </w:p>
    <w:p w:rsidR="00370399" w:rsidRPr="00196DD4" w:rsidRDefault="00370399" w:rsidP="00370399">
      <w:pPr>
        <w:rPr>
          <w:ins w:id="344" w:author="Nick" w:date="2012-01-02T13:14:00Z"/>
          <w:rFonts w:ascii="Arial" w:hAnsi="Arial" w:cs="Arial"/>
        </w:rPr>
      </w:pPr>
    </w:p>
    <w:p w:rsidR="00370399" w:rsidRPr="00196DD4" w:rsidRDefault="00370399" w:rsidP="00370399">
      <w:pPr>
        <w:rPr>
          <w:ins w:id="345" w:author="Nick" w:date="2012-01-02T13:14:00Z"/>
          <w:rFonts w:ascii="Arial" w:hAnsi="Arial" w:cs="Arial"/>
        </w:rPr>
      </w:pPr>
      <w:ins w:id="346" w:author="Nick" w:date="2012-01-02T13:14:00Z">
        <w:r w:rsidRPr="00196DD4">
          <w:rPr>
            <w:rFonts w:ascii="Arial" w:hAnsi="Arial" w:cs="Arial"/>
          </w:rPr>
          <w:t>Illustration:</w:t>
        </w:r>
      </w:ins>
    </w:p>
    <w:p w:rsidR="00370399" w:rsidRPr="00196DD4" w:rsidRDefault="008B010B" w:rsidP="00370399">
      <w:pPr>
        <w:rPr>
          <w:ins w:id="347" w:author="Nick" w:date="2012-01-02T13:14:00Z"/>
          <w:rFonts w:ascii="Arial" w:hAnsi="Arial" w:cs="Arial"/>
        </w:rPr>
      </w:pPr>
      <w:r>
        <w:rPr>
          <w:noProof/>
        </w:rPr>
        <w:drawing>
          <wp:inline distT="0" distB="0" distL="0" distR="0" wp14:anchorId="266D5CA9" wp14:editId="2BE4CD14">
            <wp:extent cx="2110573" cy="676275"/>
            <wp:effectExtent l="0" t="0" r="444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110573" cy="676275"/>
                    </a:xfrm>
                    <a:prstGeom prst="rect">
                      <a:avLst/>
                    </a:prstGeom>
                  </pic:spPr>
                </pic:pic>
              </a:graphicData>
            </a:graphic>
          </wp:inline>
        </w:drawing>
      </w:r>
    </w:p>
    <w:p w:rsidR="00370399" w:rsidRPr="00196DD4" w:rsidRDefault="00370399" w:rsidP="00370399">
      <w:pPr>
        <w:rPr>
          <w:ins w:id="348" w:author="Nick" w:date="2012-01-02T13:14:00Z"/>
          <w:rFonts w:ascii="Arial" w:hAnsi="Arial" w:cs="Arial"/>
        </w:rPr>
      </w:pPr>
      <w:ins w:id="349" w:author="Nick" w:date="2012-01-02T13:14:00Z">
        <w:r w:rsidRPr="00196DD4">
          <w:rPr>
            <w:rFonts w:ascii="Arial" w:hAnsi="Arial" w:cs="Arial"/>
          </w:rPr>
          <w:t>Examples:</w:t>
        </w:r>
      </w:ins>
    </w:p>
    <w:p w:rsidR="00370399" w:rsidRPr="008B010B" w:rsidRDefault="008B010B" w:rsidP="00370399">
      <w:pPr>
        <w:rPr>
          <w:ins w:id="350" w:author="Nick" w:date="2012-01-02T13:14:00Z"/>
          <w:rFonts w:ascii="Arial" w:hAnsi="Arial" w:cs="Arial"/>
          <w:color w:val="000066"/>
        </w:rPr>
      </w:pPr>
      <w:r>
        <w:rPr>
          <w:noProof/>
        </w:rPr>
        <w:drawing>
          <wp:inline distT="0" distB="0" distL="0" distR="0" wp14:anchorId="4B25FC91" wp14:editId="0B572C22">
            <wp:extent cx="1219200" cy="1219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219200" cy="1219200"/>
                    </a:xfrm>
                    <a:prstGeom prst="rect">
                      <a:avLst/>
                    </a:prstGeom>
                  </pic:spPr>
                </pic:pic>
              </a:graphicData>
            </a:graphic>
          </wp:inline>
        </w:drawing>
      </w:r>
      <w:ins w:id="351" w:author="Nick" w:date="2012-01-02T13:14:00Z">
        <w:r w:rsidR="00370399">
          <w:rPr>
            <w:rFonts w:ascii="Arial" w:hAnsi="Arial" w:cs="Arial"/>
            <w:color w:val="000066"/>
          </w:rPr>
          <w:br/>
          <w:t>Parallelogram</w:t>
        </w:r>
        <w:r w:rsidR="00370399" w:rsidRPr="00370399">
          <w:rPr>
            <w:rFonts w:ascii="Arial" w:hAnsi="Arial" w:cs="Arial"/>
            <w:b/>
          </w:rPr>
          <w:t xml:space="preserve"> </w:t>
        </w:r>
      </w:ins>
    </w:p>
    <w:p w:rsidR="00370399" w:rsidRDefault="00370399" w:rsidP="00370399">
      <w:pPr>
        <w:rPr>
          <w:rFonts w:ascii="Arial" w:hAnsi="Arial" w:cs="Arial"/>
        </w:rPr>
      </w:pPr>
      <w:ins w:id="352" w:author="Nick" w:date="2012-01-02T13:14:00Z">
        <w:r w:rsidRPr="00196DD4">
          <w:rPr>
            <w:rFonts w:ascii="Arial" w:hAnsi="Arial" w:cs="Arial"/>
          </w:rPr>
          <w:t>Definition:</w:t>
        </w:r>
      </w:ins>
      <w:r w:rsidR="008B010B" w:rsidRPr="008B010B">
        <w:t xml:space="preserve"> </w:t>
      </w:r>
      <w:r w:rsidR="008B010B" w:rsidRPr="008B010B">
        <w:rPr>
          <w:rFonts w:ascii="Arial" w:hAnsi="Arial" w:cs="Arial"/>
        </w:rPr>
        <w:t>A four-sided plane rectilinear figure with opposite sides parallel.</w:t>
      </w:r>
    </w:p>
    <w:p w:rsidR="008B010B" w:rsidRPr="00196DD4" w:rsidRDefault="008B010B" w:rsidP="00370399">
      <w:pPr>
        <w:rPr>
          <w:ins w:id="353" w:author="Nick" w:date="2012-01-02T13:14:00Z"/>
          <w:rFonts w:ascii="Arial" w:hAnsi="Arial" w:cs="Arial"/>
        </w:rPr>
      </w:pPr>
    </w:p>
    <w:p w:rsidR="00370399" w:rsidRPr="00196DD4" w:rsidRDefault="00370399" w:rsidP="00370399">
      <w:pPr>
        <w:rPr>
          <w:ins w:id="354" w:author="Nick" w:date="2012-01-02T13:14:00Z"/>
          <w:rFonts w:ascii="Arial" w:hAnsi="Arial" w:cs="Arial"/>
        </w:rPr>
      </w:pPr>
      <w:ins w:id="355" w:author="Nick" w:date="2012-01-02T13:14:00Z">
        <w:r w:rsidRPr="00196DD4">
          <w:rPr>
            <w:rFonts w:ascii="Arial" w:hAnsi="Arial" w:cs="Arial"/>
          </w:rPr>
          <w:t>Illustration:</w:t>
        </w:r>
      </w:ins>
    </w:p>
    <w:p w:rsidR="00370399" w:rsidRPr="00196DD4" w:rsidRDefault="008B010B" w:rsidP="00370399">
      <w:pPr>
        <w:rPr>
          <w:ins w:id="356" w:author="Nick" w:date="2012-01-02T13:14:00Z"/>
          <w:rFonts w:ascii="Arial" w:hAnsi="Arial" w:cs="Arial"/>
        </w:rPr>
      </w:pPr>
      <w:r>
        <w:rPr>
          <w:noProof/>
        </w:rPr>
        <w:drawing>
          <wp:inline distT="0" distB="0" distL="0" distR="0" wp14:anchorId="7A32A05B" wp14:editId="033EC4B0">
            <wp:extent cx="876300" cy="8763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876300" cy="876300"/>
                    </a:xfrm>
                    <a:prstGeom prst="rect">
                      <a:avLst/>
                    </a:prstGeom>
                  </pic:spPr>
                </pic:pic>
              </a:graphicData>
            </a:graphic>
          </wp:inline>
        </w:drawing>
      </w:r>
    </w:p>
    <w:p w:rsidR="00370399" w:rsidRPr="00196DD4" w:rsidRDefault="00370399" w:rsidP="00370399">
      <w:pPr>
        <w:rPr>
          <w:ins w:id="357" w:author="Nick" w:date="2012-01-02T13:14:00Z"/>
          <w:rFonts w:ascii="Arial" w:hAnsi="Arial" w:cs="Arial"/>
        </w:rPr>
      </w:pPr>
      <w:ins w:id="358" w:author="Nick" w:date="2012-01-02T13:14:00Z">
        <w:r w:rsidRPr="00196DD4">
          <w:rPr>
            <w:rFonts w:ascii="Arial" w:hAnsi="Arial" w:cs="Arial"/>
          </w:rPr>
          <w:t>Examples:</w:t>
        </w:r>
      </w:ins>
    </w:p>
    <w:p w:rsidR="00370399" w:rsidRDefault="008B010B" w:rsidP="00370399">
      <w:pPr>
        <w:rPr>
          <w:rFonts w:ascii="Arial" w:hAnsi="Arial" w:cs="Arial"/>
          <w:b/>
        </w:rPr>
      </w:pPr>
      <w:r>
        <w:rPr>
          <w:noProof/>
        </w:rPr>
        <w:drawing>
          <wp:inline distT="0" distB="0" distL="0" distR="0" wp14:anchorId="47B3FCF7" wp14:editId="121D923A">
            <wp:extent cx="1436949" cy="107632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436949" cy="1076325"/>
                    </a:xfrm>
                    <a:prstGeom prst="rect">
                      <a:avLst/>
                    </a:prstGeom>
                  </pic:spPr>
                </pic:pic>
              </a:graphicData>
            </a:graphic>
          </wp:inline>
        </w:drawing>
      </w:r>
      <w:ins w:id="359" w:author="Nick" w:date="2012-01-02T13:14:00Z">
        <w:r w:rsidR="00370399">
          <w:rPr>
            <w:rFonts w:ascii="Arial" w:hAnsi="Arial" w:cs="Arial"/>
            <w:color w:val="000066"/>
          </w:rPr>
          <w:br/>
          <w:t>Rectangle</w:t>
        </w:r>
        <w:r w:rsidR="00370399" w:rsidRPr="00370399">
          <w:rPr>
            <w:rFonts w:ascii="Arial" w:hAnsi="Arial" w:cs="Arial"/>
            <w:b/>
          </w:rPr>
          <w:t xml:space="preserve"> </w:t>
        </w:r>
      </w:ins>
    </w:p>
    <w:p w:rsidR="002D6035" w:rsidRPr="00196DD4" w:rsidRDefault="002D6035" w:rsidP="00370399">
      <w:pPr>
        <w:rPr>
          <w:ins w:id="360" w:author="Nick" w:date="2012-01-02T13:14:00Z"/>
          <w:rFonts w:ascii="Arial" w:hAnsi="Arial" w:cs="Arial"/>
          <w:b/>
        </w:rPr>
      </w:pPr>
    </w:p>
    <w:p w:rsidR="00370399" w:rsidRPr="00196DD4" w:rsidRDefault="00370399" w:rsidP="00370399">
      <w:pPr>
        <w:rPr>
          <w:ins w:id="361" w:author="Nick" w:date="2012-01-02T13:14:00Z"/>
          <w:rFonts w:ascii="Arial" w:hAnsi="Arial" w:cs="Arial"/>
        </w:rPr>
      </w:pPr>
      <w:ins w:id="362" w:author="Nick" w:date="2012-01-02T13:14:00Z">
        <w:r w:rsidRPr="00196DD4">
          <w:rPr>
            <w:rFonts w:ascii="Arial" w:hAnsi="Arial" w:cs="Arial"/>
          </w:rPr>
          <w:t>Definition:</w:t>
        </w:r>
      </w:ins>
      <w:r w:rsidR="008B010B" w:rsidRPr="008B010B">
        <w:t xml:space="preserve"> </w:t>
      </w:r>
      <w:r w:rsidR="008B010B" w:rsidRPr="008B010B">
        <w:rPr>
          <w:rFonts w:ascii="Arial" w:hAnsi="Arial" w:cs="Arial"/>
        </w:rPr>
        <w:t>A plane figure with four straight sides and four right angles, esp. one with unequal adjacent sides, in contrast to a square.</w:t>
      </w:r>
    </w:p>
    <w:p w:rsidR="008B010B" w:rsidRDefault="008B010B" w:rsidP="00370399">
      <w:pPr>
        <w:rPr>
          <w:rFonts w:ascii="Arial" w:hAnsi="Arial" w:cs="Arial"/>
        </w:rPr>
      </w:pPr>
    </w:p>
    <w:p w:rsidR="008B010B" w:rsidRDefault="008B010B" w:rsidP="00370399">
      <w:pPr>
        <w:rPr>
          <w:rFonts w:ascii="Arial" w:hAnsi="Arial" w:cs="Arial"/>
        </w:rPr>
      </w:pPr>
    </w:p>
    <w:p w:rsidR="008B010B" w:rsidRDefault="008B010B" w:rsidP="00370399">
      <w:pPr>
        <w:rPr>
          <w:rFonts w:ascii="Arial" w:hAnsi="Arial" w:cs="Arial"/>
        </w:rPr>
      </w:pPr>
    </w:p>
    <w:p w:rsidR="008B010B" w:rsidRDefault="008B010B" w:rsidP="00370399">
      <w:pPr>
        <w:rPr>
          <w:rFonts w:ascii="Arial" w:hAnsi="Arial" w:cs="Arial"/>
        </w:rPr>
      </w:pPr>
    </w:p>
    <w:p w:rsidR="008B010B" w:rsidRDefault="008B010B" w:rsidP="00370399">
      <w:pPr>
        <w:rPr>
          <w:rFonts w:ascii="Arial" w:hAnsi="Arial" w:cs="Arial"/>
        </w:rPr>
      </w:pPr>
    </w:p>
    <w:p w:rsidR="00370399" w:rsidRPr="00196DD4" w:rsidRDefault="00370399" w:rsidP="00370399">
      <w:pPr>
        <w:rPr>
          <w:ins w:id="363" w:author="Nick" w:date="2012-01-02T13:14:00Z"/>
          <w:rFonts w:ascii="Arial" w:hAnsi="Arial" w:cs="Arial"/>
        </w:rPr>
      </w:pPr>
      <w:ins w:id="364" w:author="Nick" w:date="2012-01-02T13:14:00Z">
        <w:r w:rsidRPr="00196DD4">
          <w:rPr>
            <w:rFonts w:ascii="Arial" w:hAnsi="Arial" w:cs="Arial"/>
          </w:rPr>
          <w:t>Illustration:</w:t>
        </w:r>
      </w:ins>
    </w:p>
    <w:p w:rsidR="00370399" w:rsidRPr="00196DD4" w:rsidRDefault="008B010B" w:rsidP="00370399">
      <w:pPr>
        <w:rPr>
          <w:ins w:id="365" w:author="Nick" w:date="2012-01-02T13:14:00Z"/>
          <w:rFonts w:ascii="Arial" w:hAnsi="Arial" w:cs="Arial"/>
        </w:rPr>
      </w:pPr>
      <w:r>
        <w:rPr>
          <w:noProof/>
        </w:rPr>
        <w:drawing>
          <wp:inline distT="0" distB="0" distL="0" distR="0" wp14:anchorId="03E9555A" wp14:editId="297C17D7">
            <wp:extent cx="1017076" cy="60007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020127" cy="601875"/>
                    </a:xfrm>
                    <a:prstGeom prst="rect">
                      <a:avLst/>
                    </a:prstGeom>
                  </pic:spPr>
                </pic:pic>
              </a:graphicData>
            </a:graphic>
          </wp:inline>
        </w:drawing>
      </w:r>
    </w:p>
    <w:p w:rsidR="00370399" w:rsidRPr="00196DD4" w:rsidRDefault="00370399" w:rsidP="00370399">
      <w:pPr>
        <w:rPr>
          <w:ins w:id="366" w:author="Nick" w:date="2012-01-02T13:14:00Z"/>
          <w:rFonts w:ascii="Arial" w:hAnsi="Arial" w:cs="Arial"/>
        </w:rPr>
      </w:pPr>
      <w:ins w:id="367" w:author="Nick" w:date="2012-01-02T13:14:00Z">
        <w:r w:rsidRPr="00196DD4">
          <w:rPr>
            <w:rFonts w:ascii="Arial" w:hAnsi="Arial" w:cs="Arial"/>
          </w:rPr>
          <w:t>Examples:</w:t>
        </w:r>
      </w:ins>
    </w:p>
    <w:p w:rsidR="00370399" w:rsidRPr="00196DD4" w:rsidRDefault="008B010B" w:rsidP="00370399">
      <w:pPr>
        <w:rPr>
          <w:ins w:id="368" w:author="Nick" w:date="2012-01-02T13:14:00Z"/>
          <w:rFonts w:ascii="Arial" w:hAnsi="Arial" w:cs="Arial"/>
          <w:b/>
        </w:rPr>
      </w:pPr>
      <w:r>
        <w:rPr>
          <w:noProof/>
        </w:rPr>
        <w:drawing>
          <wp:inline distT="0" distB="0" distL="0" distR="0" wp14:anchorId="472C1ECA" wp14:editId="37765E1F">
            <wp:extent cx="1021454" cy="885825"/>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1023510" cy="887608"/>
                    </a:xfrm>
                    <a:prstGeom prst="rect">
                      <a:avLst/>
                    </a:prstGeom>
                  </pic:spPr>
                </pic:pic>
              </a:graphicData>
            </a:graphic>
          </wp:inline>
        </w:drawing>
      </w:r>
      <w:ins w:id="369" w:author="Nick" w:date="2012-01-02T13:14:00Z">
        <w:r w:rsidR="00370399">
          <w:rPr>
            <w:rFonts w:ascii="Arial" w:hAnsi="Arial" w:cs="Arial"/>
            <w:color w:val="000066"/>
          </w:rPr>
          <w:br/>
          <w:t>Rhombus</w:t>
        </w:r>
        <w:r w:rsidR="00370399" w:rsidRPr="00370399">
          <w:rPr>
            <w:rFonts w:ascii="Arial" w:hAnsi="Arial" w:cs="Arial"/>
            <w:b/>
          </w:rPr>
          <w:t xml:space="preserve"> </w:t>
        </w:r>
      </w:ins>
    </w:p>
    <w:p w:rsidR="00370399" w:rsidRPr="00196DD4" w:rsidRDefault="00370399" w:rsidP="00370399">
      <w:pPr>
        <w:rPr>
          <w:ins w:id="370" w:author="Nick" w:date="2012-01-02T13:14:00Z"/>
          <w:rFonts w:ascii="Arial" w:hAnsi="Arial" w:cs="Arial"/>
        </w:rPr>
      </w:pPr>
      <w:ins w:id="371" w:author="Nick" w:date="2012-01-02T13:14:00Z">
        <w:r w:rsidRPr="00196DD4">
          <w:rPr>
            <w:rFonts w:ascii="Arial" w:hAnsi="Arial" w:cs="Arial"/>
          </w:rPr>
          <w:t>Definition:</w:t>
        </w:r>
      </w:ins>
      <w:r w:rsidR="002D6035" w:rsidRPr="002D6035">
        <w:t xml:space="preserve"> </w:t>
      </w:r>
      <w:r w:rsidR="002D6035" w:rsidRPr="002D6035">
        <w:rPr>
          <w:rFonts w:ascii="Arial" w:hAnsi="Arial" w:cs="Arial"/>
        </w:rPr>
        <w:t>A parallelogram with opposite equal acute and obtuse angles and four equal sides.</w:t>
      </w:r>
    </w:p>
    <w:p w:rsidR="00370399" w:rsidRPr="00196DD4" w:rsidRDefault="00370399" w:rsidP="00370399">
      <w:pPr>
        <w:rPr>
          <w:ins w:id="372" w:author="Nick" w:date="2012-01-02T13:14:00Z"/>
          <w:rFonts w:ascii="Arial" w:hAnsi="Arial" w:cs="Arial"/>
        </w:rPr>
      </w:pPr>
    </w:p>
    <w:p w:rsidR="00370399" w:rsidRPr="00196DD4" w:rsidRDefault="00370399" w:rsidP="00370399">
      <w:pPr>
        <w:rPr>
          <w:ins w:id="373" w:author="Nick" w:date="2012-01-02T13:14:00Z"/>
          <w:rFonts w:ascii="Arial" w:hAnsi="Arial" w:cs="Arial"/>
        </w:rPr>
      </w:pPr>
      <w:ins w:id="374" w:author="Nick" w:date="2012-01-02T13:14:00Z">
        <w:r w:rsidRPr="00196DD4">
          <w:rPr>
            <w:rFonts w:ascii="Arial" w:hAnsi="Arial" w:cs="Arial"/>
          </w:rPr>
          <w:t>Illustration:</w:t>
        </w:r>
      </w:ins>
    </w:p>
    <w:p w:rsidR="00370399" w:rsidRPr="00196DD4" w:rsidRDefault="00BA4460" w:rsidP="00370399">
      <w:pPr>
        <w:rPr>
          <w:ins w:id="375" w:author="Nick" w:date="2012-01-02T13:14:00Z"/>
          <w:rFonts w:ascii="Arial" w:hAnsi="Arial" w:cs="Arial"/>
        </w:rPr>
      </w:pPr>
      <w:r>
        <w:rPr>
          <w:noProof/>
        </w:rPr>
        <w:drawing>
          <wp:inline distT="0" distB="0" distL="0" distR="0" wp14:anchorId="076094B3" wp14:editId="5AA046B9">
            <wp:extent cx="952500" cy="9525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952500" cy="952500"/>
                    </a:xfrm>
                    <a:prstGeom prst="rect">
                      <a:avLst/>
                    </a:prstGeom>
                  </pic:spPr>
                </pic:pic>
              </a:graphicData>
            </a:graphic>
          </wp:inline>
        </w:drawing>
      </w:r>
    </w:p>
    <w:p w:rsidR="00370399" w:rsidRPr="00196DD4" w:rsidRDefault="00370399" w:rsidP="00370399">
      <w:pPr>
        <w:rPr>
          <w:ins w:id="376" w:author="Nick" w:date="2012-01-02T13:14:00Z"/>
          <w:rFonts w:ascii="Arial" w:hAnsi="Arial" w:cs="Arial"/>
        </w:rPr>
      </w:pPr>
      <w:ins w:id="377" w:author="Nick" w:date="2012-01-02T13:14:00Z">
        <w:r w:rsidRPr="00196DD4">
          <w:rPr>
            <w:rFonts w:ascii="Arial" w:hAnsi="Arial" w:cs="Arial"/>
          </w:rPr>
          <w:t>Examples:</w:t>
        </w:r>
      </w:ins>
    </w:p>
    <w:p w:rsidR="00370399" w:rsidRPr="00591856" w:rsidRDefault="00BA4460" w:rsidP="00370399">
      <w:pPr>
        <w:rPr>
          <w:ins w:id="378" w:author="Nick" w:date="2012-01-02T13:14:00Z"/>
          <w:rFonts w:ascii="Arial" w:hAnsi="Arial" w:cs="Arial"/>
          <w:color w:val="000066"/>
        </w:rPr>
      </w:pPr>
      <w:r>
        <w:rPr>
          <w:noProof/>
        </w:rPr>
        <w:drawing>
          <wp:inline distT="0" distB="0" distL="0" distR="0" wp14:anchorId="06B65649" wp14:editId="1C18E4C5">
            <wp:extent cx="1328305" cy="1035450"/>
            <wp:effectExtent l="0" t="0" r="571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331593" cy="1038013"/>
                    </a:xfrm>
                    <a:prstGeom prst="rect">
                      <a:avLst/>
                    </a:prstGeom>
                  </pic:spPr>
                </pic:pic>
              </a:graphicData>
            </a:graphic>
          </wp:inline>
        </w:drawing>
      </w:r>
      <w:ins w:id="379" w:author="Nick" w:date="2012-01-02T13:14:00Z">
        <w:r w:rsidR="00370399">
          <w:rPr>
            <w:rFonts w:ascii="Arial" w:hAnsi="Arial" w:cs="Arial"/>
            <w:color w:val="000066"/>
          </w:rPr>
          <w:br/>
          <w:t>Square</w:t>
        </w:r>
        <w:r w:rsidR="00370399" w:rsidRPr="00370399">
          <w:rPr>
            <w:rFonts w:ascii="Arial" w:hAnsi="Arial" w:cs="Arial"/>
            <w:b/>
          </w:rPr>
          <w:t xml:space="preserve"> </w:t>
        </w:r>
      </w:ins>
    </w:p>
    <w:p w:rsidR="00370399" w:rsidRPr="00196DD4" w:rsidRDefault="00370399" w:rsidP="00370399">
      <w:pPr>
        <w:rPr>
          <w:ins w:id="380" w:author="Nick" w:date="2012-01-02T13:14:00Z"/>
          <w:rFonts w:ascii="Arial" w:hAnsi="Arial" w:cs="Arial"/>
        </w:rPr>
      </w:pPr>
      <w:ins w:id="381" w:author="Nick" w:date="2012-01-02T13:14:00Z">
        <w:r w:rsidRPr="00196DD4">
          <w:rPr>
            <w:rFonts w:ascii="Arial" w:hAnsi="Arial" w:cs="Arial"/>
          </w:rPr>
          <w:t>Definition:</w:t>
        </w:r>
      </w:ins>
      <w:r w:rsidR="00591856" w:rsidRPr="00591856">
        <w:t xml:space="preserve"> </w:t>
      </w:r>
      <w:r w:rsidR="00591856" w:rsidRPr="00591856">
        <w:rPr>
          <w:rFonts w:ascii="Arial" w:hAnsi="Arial" w:cs="Arial"/>
        </w:rPr>
        <w:t>A plane figure with four equal straight sides and four right angles.</w:t>
      </w:r>
    </w:p>
    <w:p w:rsidR="00370399" w:rsidRPr="00196DD4" w:rsidRDefault="00370399" w:rsidP="00370399">
      <w:pPr>
        <w:rPr>
          <w:ins w:id="382" w:author="Nick" w:date="2012-01-02T13:14:00Z"/>
          <w:rFonts w:ascii="Arial" w:hAnsi="Arial" w:cs="Arial"/>
        </w:rPr>
      </w:pPr>
    </w:p>
    <w:p w:rsidR="00370399" w:rsidRPr="00196DD4" w:rsidRDefault="00370399" w:rsidP="00370399">
      <w:pPr>
        <w:rPr>
          <w:ins w:id="383" w:author="Nick" w:date="2012-01-02T13:14:00Z"/>
          <w:rFonts w:ascii="Arial" w:hAnsi="Arial" w:cs="Arial"/>
        </w:rPr>
      </w:pPr>
      <w:ins w:id="384" w:author="Nick" w:date="2012-01-02T13:14:00Z">
        <w:r w:rsidRPr="00196DD4">
          <w:rPr>
            <w:rFonts w:ascii="Arial" w:hAnsi="Arial" w:cs="Arial"/>
          </w:rPr>
          <w:t>Illustration:</w:t>
        </w:r>
      </w:ins>
    </w:p>
    <w:p w:rsidR="00370399" w:rsidRPr="00196DD4" w:rsidRDefault="00591856" w:rsidP="00370399">
      <w:pPr>
        <w:rPr>
          <w:ins w:id="385" w:author="Nick" w:date="2012-01-02T13:14:00Z"/>
          <w:rFonts w:ascii="Arial" w:hAnsi="Arial" w:cs="Arial"/>
        </w:rPr>
      </w:pPr>
      <w:r>
        <w:rPr>
          <w:noProof/>
        </w:rPr>
        <w:drawing>
          <wp:inline distT="0" distB="0" distL="0" distR="0" wp14:anchorId="4EE6D771" wp14:editId="298DB4CB">
            <wp:extent cx="914400" cy="9144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914400" cy="914400"/>
                    </a:xfrm>
                    <a:prstGeom prst="rect">
                      <a:avLst/>
                    </a:prstGeom>
                  </pic:spPr>
                </pic:pic>
              </a:graphicData>
            </a:graphic>
          </wp:inline>
        </w:drawing>
      </w:r>
    </w:p>
    <w:p w:rsidR="00370399" w:rsidRPr="00196DD4" w:rsidRDefault="00370399" w:rsidP="00370399">
      <w:pPr>
        <w:rPr>
          <w:ins w:id="386" w:author="Nick" w:date="2012-01-02T13:14:00Z"/>
          <w:rFonts w:ascii="Arial" w:hAnsi="Arial" w:cs="Arial"/>
        </w:rPr>
      </w:pPr>
      <w:ins w:id="387" w:author="Nick" w:date="2012-01-02T13:14:00Z">
        <w:r w:rsidRPr="00196DD4">
          <w:rPr>
            <w:rFonts w:ascii="Arial" w:hAnsi="Arial" w:cs="Arial"/>
          </w:rPr>
          <w:t>Examples:</w:t>
        </w:r>
      </w:ins>
    </w:p>
    <w:p w:rsidR="00591856" w:rsidRDefault="00591856" w:rsidP="00370399">
      <w:pPr>
        <w:rPr>
          <w:rFonts w:ascii="Arial" w:hAnsi="Arial" w:cs="Arial"/>
          <w:color w:val="000066"/>
        </w:rPr>
      </w:pPr>
      <w:r>
        <w:rPr>
          <w:noProof/>
        </w:rPr>
        <w:drawing>
          <wp:inline distT="0" distB="0" distL="0" distR="0" wp14:anchorId="68AAC217" wp14:editId="79E4E7D6">
            <wp:extent cx="1190625" cy="11906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190625" cy="1190625"/>
                    </a:xfrm>
                    <a:prstGeom prst="rect">
                      <a:avLst/>
                    </a:prstGeom>
                  </pic:spPr>
                </pic:pic>
              </a:graphicData>
            </a:graphic>
          </wp:inline>
        </w:drawing>
      </w:r>
    </w:p>
    <w:p w:rsidR="00370399" w:rsidRPr="00196DD4" w:rsidRDefault="00370399" w:rsidP="00370399">
      <w:pPr>
        <w:rPr>
          <w:ins w:id="388" w:author="Nick" w:date="2012-01-02T13:14:00Z"/>
          <w:rFonts w:ascii="Arial" w:hAnsi="Arial" w:cs="Arial"/>
          <w:b/>
        </w:rPr>
      </w:pPr>
      <w:ins w:id="389" w:author="Nick" w:date="2012-01-02T13:14:00Z">
        <w:r>
          <w:rPr>
            <w:rFonts w:ascii="Arial" w:hAnsi="Arial" w:cs="Arial"/>
            <w:color w:val="000066"/>
          </w:rPr>
          <w:lastRenderedPageBreak/>
          <w:br/>
          <w:t>Trapezoid</w:t>
        </w:r>
        <w:r w:rsidRPr="00370399">
          <w:rPr>
            <w:rFonts w:ascii="Arial" w:hAnsi="Arial" w:cs="Arial"/>
            <w:b/>
          </w:rPr>
          <w:t xml:space="preserve"> </w:t>
        </w:r>
      </w:ins>
    </w:p>
    <w:p w:rsidR="00370399" w:rsidRPr="00196DD4" w:rsidRDefault="00370399" w:rsidP="00370399">
      <w:pPr>
        <w:rPr>
          <w:ins w:id="390" w:author="Nick" w:date="2012-01-02T13:14:00Z"/>
          <w:rFonts w:ascii="Arial" w:hAnsi="Arial" w:cs="Arial"/>
        </w:rPr>
      </w:pPr>
      <w:ins w:id="391" w:author="Nick" w:date="2012-01-02T13:14:00Z">
        <w:r w:rsidRPr="00196DD4">
          <w:rPr>
            <w:rFonts w:ascii="Arial" w:hAnsi="Arial" w:cs="Arial"/>
          </w:rPr>
          <w:t>Definition:</w:t>
        </w:r>
      </w:ins>
      <w:r w:rsidR="00591856" w:rsidRPr="00591856">
        <w:t xml:space="preserve"> </w:t>
      </w:r>
      <w:r w:rsidR="00591856" w:rsidRPr="00591856">
        <w:rPr>
          <w:rFonts w:ascii="Arial" w:hAnsi="Arial" w:cs="Arial"/>
        </w:rPr>
        <w:t>A quadrilateral with only one pair of parallel sides.</w:t>
      </w:r>
    </w:p>
    <w:p w:rsidR="00370399" w:rsidRPr="00196DD4" w:rsidRDefault="00370399" w:rsidP="00370399">
      <w:pPr>
        <w:rPr>
          <w:ins w:id="392" w:author="Nick" w:date="2012-01-02T13:14:00Z"/>
          <w:rFonts w:ascii="Arial" w:hAnsi="Arial" w:cs="Arial"/>
        </w:rPr>
      </w:pPr>
    </w:p>
    <w:p w:rsidR="00370399" w:rsidRPr="00196DD4" w:rsidRDefault="00370399" w:rsidP="00370399">
      <w:pPr>
        <w:rPr>
          <w:ins w:id="393" w:author="Nick" w:date="2012-01-02T13:14:00Z"/>
          <w:rFonts w:ascii="Arial" w:hAnsi="Arial" w:cs="Arial"/>
        </w:rPr>
      </w:pPr>
      <w:ins w:id="394" w:author="Nick" w:date="2012-01-02T13:14:00Z">
        <w:r w:rsidRPr="00196DD4">
          <w:rPr>
            <w:rFonts w:ascii="Arial" w:hAnsi="Arial" w:cs="Arial"/>
          </w:rPr>
          <w:t>Illustration:</w:t>
        </w:r>
      </w:ins>
    </w:p>
    <w:p w:rsidR="00370399" w:rsidRPr="00196DD4" w:rsidRDefault="00591856" w:rsidP="00370399">
      <w:pPr>
        <w:rPr>
          <w:ins w:id="395" w:author="Nick" w:date="2012-01-02T13:14:00Z"/>
          <w:rFonts w:ascii="Arial" w:hAnsi="Arial" w:cs="Arial"/>
        </w:rPr>
      </w:pPr>
      <w:r>
        <w:rPr>
          <w:noProof/>
        </w:rPr>
        <w:drawing>
          <wp:inline distT="0" distB="0" distL="0" distR="0" wp14:anchorId="4D786216" wp14:editId="2A35BFB9">
            <wp:extent cx="1162050" cy="11620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162050" cy="1162050"/>
                    </a:xfrm>
                    <a:prstGeom prst="rect">
                      <a:avLst/>
                    </a:prstGeom>
                  </pic:spPr>
                </pic:pic>
              </a:graphicData>
            </a:graphic>
          </wp:inline>
        </w:drawing>
      </w:r>
    </w:p>
    <w:p w:rsidR="00370399" w:rsidRPr="00196DD4" w:rsidRDefault="00370399" w:rsidP="00370399">
      <w:pPr>
        <w:rPr>
          <w:ins w:id="396" w:author="Nick" w:date="2012-01-02T13:14:00Z"/>
          <w:rFonts w:ascii="Arial" w:hAnsi="Arial" w:cs="Arial"/>
        </w:rPr>
      </w:pPr>
      <w:ins w:id="397" w:author="Nick" w:date="2012-01-02T13:14:00Z">
        <w:r w:rsidRPr="00196DD4">
          <w:rPr>
            <w:rFonts w:ascii="Arial" w:hAnsi="Arial" w:cs="Arial"/>
          </w:rPr>
          <w:t>Examples:</w:t>
        </w:r>
      </w:ins>
    </w:p>
    <w:p w:rsidR="00370399" w:rsidRPr="00196DD4" w:rsidRDefault="00591856" w:rsidP="00370399">
      <w:pPr>
        <w:rPr>
          <w:ins w:id="398" w:author="Nick" w:date="2012-01-02T13:14:00Z"/>
          <w:rFonts w:ascii="Arial" w:hAnsi="Arial" w:cs="Arial"/>
          <w:b/>
        </w:rPr>
      </w:pPr>
      <w:r>
        <w:rPr>
          <w:noProof/>
        </w:rPr>
        <w:drawing>
          <wp:inline distT="0" distB="0" distL="0" distR="0" wp14:anchorId="11220F8D" wp14:editId="62BB4E71">
            <wp:extent cx="1314450" cy="84500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314450" cy="845003"/>
                    </a:xfrm>
                    <a:prstGeom prst="rect">
                      <a:avLst/>
                    </a:prstGeom>
                  </pic:spPr>
                </pic:pic>
              </a:graphicData>
            </a:graphic>
          </wp:inline>
        </w:drawing>
      </w:r>
      <w:ins w:id="399" w:author="Nick" w:date="2012-01-02T13:14:00Z">
        <w:r w:rsidR="00370399">
          <w:rPr>
            <w:rFonts w:ascii="Arial" w:hAnsi="Arial" w:cs="Arial"/>
            <w:color w:val="000066"/>
          </w:rPr>
          <w:br/>
          <w:t>Kite</w:t>
        </w:r>
        <w:r w:rsidR="00370399" w:rsidRPr="00370399">
          <w:rPr>
            <w:rFonts w:ascii="Arial" w:hAnsi="Arial" w:cs="Arial"/>
            <w:b/>
          </w:rPr>
          <w:t xml:space="preserve"> </w:t>
        </w:r>
      </w:ins>
    </w:p>
    <w:p w:rsidR="00370399" w:rsidRPr="00196DD4" w:rsidRDefault="00370399" w:rsidP="00370399">
      <w:pPr>
        <w:rPr>
          <w:ins w:id="400" w:author="Nick" w:date="2012-01-02T13:14:00Z"/>
          <w:rFonts w:ascii="Arial" w:hAnsi="Arial" w:cs="Arial"/>
        </w:rPr>
      </w:pPr>
      <w:ins w:id="401" w:author="Nick" w:date="2012-01-02T13:14:00Z">
        <w:r w:rsidRPr="00196DD4">
          <w:rPr>
            <w:rFonts w:ascii="Arial" w:hAnsi="Arial" w:cs="Arial"/>
          </w:rPr>
          <w:t>Definition:</w:t>
        </w:r>
      </w:ins>
      <w:r w:rsidR="00591856" w:rsidRPr="00591856">
        <w:t xml:space="preserve"> </w:t>
      </w:r>
      <w:r w:rsidR="00591856" w:rsidRPr="00591856">
        <w:rPr>
          <w:rFonts w:ascii="Arial" w:hAnsi="Arial" w:cs="Arial"/>
        </w:rPr>
        <w:t>In geometry a kite, or deltoid, is a quadrilateral with two disjoint pairs of congruent adjacent sides, in contrast to a parallel</w:t>
      </w:r>
      <w:r w:rsidR="00591856">
        <w:rPr>
          <w:rFonts w:ascii="Arial" w:hAnsi="Arial" w:cs="Arial"/>
        </w:rPr>
        <w:t>ogram</w:t>
      </w:r>
    </w:p>
    <w:p w:rsidR="00370399" w:rsidRPr="00196DD4" w:rsidRDefault="00370399" w:rsidP="00370399">
      <w:pPr>
        <w:rPr>
          <w:ins w:id="402" w:author="Nick" w:date="2012-01-02T13:14:00Z"/>
          <w:rFonts w:ascii="Arial" w:hAnsi="Arial" w:cs="Arial"/>
        </w:rPr>
      </w:pPr>
    </w:p>
    <w:p w:rsidR="00370399" w:rsidRPr="00196DD4" w:rsidRDefault="00370399" w:rsidP="00370399">
      <w:pPr>
        <w:rPr>
          <w:ins w:id="403" w:author="Nick" w:date="2012-01-02T13:14:00Z"/>
          <w:rFonts w:ascii="Arial" w:hAnsi="Arial" w:cs="Arial"/>
        </w:rPr>
      </w:pPr>
      <w:ins w:id="404" w:author="Nick" w:date="2012-01-02T13:14:00Z">
        <w:r w:rsidRPr="00196DD4">
          <w:rPr>
            <w:rFonts w:ascii="Arial" w:hAnsi="Arial" w:cs="Arial"/>
          </w:rPr>
          <w:t>Illustration:</w:t>
        </w:r>
      </w:ins>
    </w:p>
    <w:p w:rsidR="00370399" w:rsidRPr="00196DD4" w:rsidRDefault="00591856" w:rsidP="00370399">
      <w:pPr>
        <w:rPr>
          <w:ins w:id="405" w:author="Nick" w:date="2012-01-02T13:14:00Z"/>
          <w:rFonts w:ascii="Arial" w:hAnsi="Arial" w:cs="Arial"/>
        </w:rPr>
      </w:pPr>
      <w:r>
        <w:rPr>
          <w:noProof/>
        </w:rPr>
        <w:drawing>
          <wp:inline distT="0" distB="0" distL="0" distR="0" wp14:anchorId="017E940C" wp14:editId="23A906A1">
            <wp:extent cx="782046" cy="8858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782046" cy="885825"/>
                    </a:xfrm>
                    <a:prstGeom prst="rect">
                      <a:avLst/>
                    </a:prstGeom>
                  </pic:spPr>
                </pic:pic>
              </a:graphicData>
            </a:graphic>
          </wp:inline>
        </w:drawing>
      </w:r>
    </w:p>
    <w:p w:rsidR="00370399" w:rsidRPr="00196DD4" w:rsidRDefault="00370399" w:rsidP="00370399">
      <w:pPr>
        <w:rPr>
          <w:ins w:id="406" w:author="Nick" w:date="2012-01-02T13:14:00Z"/>
          <w:rFonts w:ascii="Arial" w:hAnsi="Arial" w:cs="Arial"/>
        </w:rPr>
      </w:pPr>
      <w:ins w:id="407" w:author="Nick" w:date="2012-01-02T13:14:00Z">
        <w:r w:rsidRPr="00196DD4">
          <w:rPr>
            <w:rFonts w:ascii="Arial" w:hAnsi="Arial" w:cs="Arial"/>
          </w:rPr>
          <w:t>Examples:</w:t>
        </w:r>
      </w:ins>
    </w:p>
    <w:p w:rsidR="00370399" w:rsidRPr="00196DD4" w:rsidRDefault="00591856" w:rsidP="00370399">
      <w:pPr>
        <w:rPr>
          <w:ins w:id="408" w:author="Nick" w:date="2012-01-02T13:14:00Z"/>
          <w:rFonts w:ascii="Arial" w:hAnsi="Arial" w:cs="Arial"/>
          <w:b/>
        </w:rPr>
      </w:pPr>
      <w:r>
        <w:rPr>
          <w:noProof/>
        </w:rPr>
        <w:drawing>
          <wp:inline distT="0" distB="0" distL="0" distR="0" wp14:anchorId="6F0C763C" wp14:editId="2057A3C5">
            <wp:extent cx="1560174" cy="103822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560174" cy="1038225"/>
                    </a:xfrm>
                    <a:prstGeom prst="rect">
                      <a:avLst/>
                    </a:prstGeom>
                  </pic:spPr>
                </pic:pic>
              </a:graphicData>
            </a:graphic>
          </wp:inline>
        </w:drawing>
      </w:r>
      <w:ins w:id="409" w:author="Nick" w:date="2012-01-02T13:14:00Z">
        <w:r w:rsidR="00370399">
          <w:rPr>
            <w:rFonts w:ascii="Arial" w:hAnsi="Arial" w:cs="Arial"/>
            <w:color w:val="000066"/>
          </w:rPr>
          <w:br/>
          <w:t>Consecutive Angles</w:t>
        </w:r>
        <w:r w:rsidR="00370399" w:rsidRPr="00370399">
          <w:rPr>
            <w:rFonts w:ascii="Arial" w:hAnsi="Arial" w:cs="Arial"/>
            <w:b/>
          </w:rPr>
          <w:t xml:space="preserve"> </w:t>
        </w:r>
      </w:ins>
    </w:p>
    <w:p w:rsidR="00370399" w:rsidRPr="00196DD4" w:rsidRDefault="00370399" w:rsidP="00370399">
      <w:pPr>
        <w:rPr>
          <w:ins w:id="410" w:author="Nick" w:date="2012-01-02T13:14:00Z"/>
          <w:rFonts w:ascii="Arial" w:hAnsi="Arial" w:cs="Arial"/>
        </w:rPr>
      </w:pPr>
      <w:ins w:id="411" w:author="Nick" w:date="2012-01-02T13:14:00Z">
        <w:r w:rsidRPr="00196DD4">
          <w:rPr>
            <w:rFonts w:ascii="Arial" w:hAnsi="Arial" w:cs="Arial"/>
          </w:rPr>
          <w:t>Definition:</w:t>
        </w:r>
      </w:ins>
      <w:r w:rsidR="00591856" w:rsidRPr="00591856">
        <w:t xml:space="preserve"> </w:t>
      </w:r>
      <w:r w:rsidR="00591856" w:rsidRPr="00591856">
        <w:rPr>
          <w:rFonts w:ascii="Arial" w:hAnsi="Arial" w:cs="Arial"/>
        </w:rPr>
        <w:t>When two lines are crossed by another line (which is called the Transversal), the pairs of angles on one side of the transversal but inside the two lines are called Consecutive Interior Angles.</w:t>
      </w:r>
    </w:p>
    <w:p w:rsidR="00370399" w:rsidRPr="00196DD4" w:rsidRDefault="00370399" w:rsidP="00370399">
      <w:pPr>
        <w:rPr>
          <w:ins w:id="412" w:author="Nick" w:date="2012-01-02T13:14:00Z"/>
          <w:rFonts w:ascii="Arial" w:hAnsi="Arial" w:cs="Arial"/>
        </w:rPr>
      </w:pPr>
    </w:p>
    <w:p w:rsidR="00370399" w:rsidRPr="00196DD4" w:rsidRDefault="00370399" w:rsidP="00370399">
      <w:pPr>
        <w:rPr>
          <w:ins w:id="413" w:author="Nick" w:date="2012-01-02T13:14:00Z"/>
          <w:rFonts w:ascii="Arial" w:hAnsi="Arial" w:cs="Arial"/>
        </w:rPr>
      </w:pPr>
      <w:ins w:id="414" w:author="Nick" w:date="2012-01-02T13:14:00Z">
        <w:r w:rsidRPr="00196DD4">
          <w:rPr>
            <w:rFonts w:ascii="Arial" w:hAnsi="Arial" w:cs="Arial"/>
          </w:rPr>
          <w:t>Illustration:</w:t>
        </w:r>
      </w:ins>
    </w:p>
    <w:p w:rsidR="00370399" w:rsidRPr="00196DD4" w:rsidRDefault="00591856" w:rsidP="00370399">
      <w:pPr>
        <w:rPr>
          <w:ins w:id="415" w:author="Nick" w:date="2012-01-02T13:14:00Z"/>
          <w:rFonts w:ascii="Arial" w:hAnsi="Arial" w:cs="Arial"/>
        </w:rPr>
      </w:pPr>
      <w:r>
        <w:rPr>
          <w:noProof/>
        </w:rPr>
        <w:drawing>
          <wp:inline distT="0" distB="0" distL="0" distR="0" wp14:anchorId="27CC4F4E" wp14:editId="1E1CDA30">
            <wp:extent cx="1390322" cy="1133475"/>
            <wp:effectExtent l="0" t="0" r="63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398443" cy="1140096"/>
                    </a:xfrm>
                    <a:prstGeom prst="rect">
                      <a:avLst/>
                    </a:prstGeom>
                  </pic:spPr>
                </pic:pic>
              </a:graphicData>
            </a:graphic>
          </wp:inline>
        </w:drawing>
      </w:r>
    </w:p>
    <w:p w:rsidR="00370399" w:rsidRPr="00196DD4" w:rsidRDefault="00370399" w:rsidP="00370399">
      <w:pPr>
        <w:rPr>
          <w:ins w:id="416" w:author="Nick" w:date="2012-01-02T13:14:00Z"/>
          <w:rFonts w:ascii="Arial" w:hAnsi="Arial" w:cs="Arial"/>
        </w:rPr>
      </w:pPr>
      <w:ins w:id="417" w:author="Nick" w:date="2012-01-02T13:14:00Z">
        <w:r w:rsidRPr="00196DD4">
          <w:rPr>
            <w:rFonts w:ascii="Arial" w:hAnsi="Arial" w:cs="Arial"/>
          </w:rPr>
          <w:lastRenderedPageBreak/>
          <w:t>Examples:</w:t>
        </w:r>
      </w:ins>
    </w:p>
    <w:p w:rsidR="00370399" w:rsidRPr="00196DD4" w:rsidRDefault="009632AD" w:rsidP="00370399">
      <w:pPr>
        <w:rPr>
          <w:ins w:id="418" w:author="Nick" w:date="2012-01-02T13:14:00Z"/>
          <w:rFonts w:ascii="Arial" w:hAnsi="Arial" w:cs="Arial"/>
          <w:b/>
        </w:rPr>
      </w:pPr>
      <w:r>
        <w:rPr>
          <w:noProof/>
        </w:rPr>
        <w:drawing>
          <wp:inline distT="0" distB="0" distL="0" distR="0" wp14:anchorId="06246A1D" wp14:editId="407B964F">
            <wp:extent cx="1247775" cy="14097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1247775" cy="1409700"/>
                    </a:xfrm>
                    <a:prstGeom prst="rect">
                      <a:avLst/>
                    </a:prstGeom>
                  </pic:spPr>
                </pic:pic>
              </a:graphicData>
            </a:graphic>
          </wp:inline>
        </w:drawing>
      </w:r>
      <w:ins w:id="419" w:author="Nick" w:date="2012-01-02T13:14:00Z">
        <w:r w:rsidR="00370399">
          <w:rPr>
            <w:rFonts w:ascii="Arial" w:hAnsi="Arial" w:cs="Arial"/>
            <w:color w:val="000066"/>
          </w:rPr>
          <w:br/>
          <w:t>Supplementary Angles</w:t>
        </w:r>
        <w:r w:rsidR="00370399" w:rsidRPr="00370399">
          <w:rPr>
            <w:rFonts w:ascii="Arial" w:hAnsi="Arial" w:cs="Arial"/>
            <w:b/>
          </w:rPr>
          <w:t xml:space="preserve"> </w:t>
        </w:r>
      </w:ins>
    </w:p>
    <w:p w:rsidR="00370399" w:rsidRPr="00196DD4" w:rsidRDefault="00370399" w:rsidP="00370399">
      <w:pPr>
        <w:rPr>
          <w:ins w:id="420" w:author="Nick" w:date="2012-01-02T13:14:00Z"/>
          <w:rFonts w:ascii="Arial" w:hAnsi="Arial" w:cs="Arial"/>
        </w:rPr>
      </w:pPr>
      <w:ins w:id="421" w:author="Nick" w:date="2012-01-02T13:14:00Z">
        <w:r w:rsidRPr="00196DD4">
          <w:rPr>
            <w:rFonts w:ascii="Arial" w:hAnsi="Arial" w:cs="Arial"/>
          </w:rPr>
          <w:t>Definition:</w:t>
        </w:r>
      </w:ins>
      <w:r w:rsidR="009632AD" w:rsidRPr="009632AD">
        <w:t xml:space="preserve"> </w:t>
      </w:r>
      <w:r w:rsidR="009632AD" w:rsidRPr="009632AD">
        <w:rPr>
          <w:rFonts w:ascii="Arial" w:hAnsi="Arial" w:cs="Arial"/>
        </w:rPr>
        <w:t>Either of two angles whose sum is 180°.</w:t>
      </w:r>
    </w:p>
    <w:p w:rsidR="00370399" w:rsidRPr="00196DD4" w:rsidRDefault="00370399" w:rsidP="00370399">
      <w:pPr>
        <w:rPr>
          <w:ins w:id="422" w:author="Nick" w:date="2012-01-02T13:14:00Z"/>
          <w:rFonts w:ascii="Arial" w:hAnsi="Arial" w:cs="Arial"/>
        </w:rPr>
      </w:pPr>
    </w:p>
    <w:p w:rsidR="00370399" w:rsidRPr="00196DD4" w:rsidRDefault="00370399" w:rsidP="00370399">
      <w:pPr>
        <w:rPr>
          <w:ins w:id="423" w:author="Nick" w:date="2012-01-02T13:14:00Z"/>
          <w:rFonts w:ascii="Arial" w:hAnsi="Arial" w:cs="Arial"/>
        </w:rPr>
      </w:pPr>
      <w:ins w:id="424" w:author="Nick" w:date="2012-01-02T13:14:00Z">
        <w:r w:rsidRPr="00196DD4">
          <w:rPr>
            <w:rFonts w:ascii="Arial" w:hAnsi="Arial" w:cs="Arial"/>
          </w:rPr>
          <w:t>Illustration:</w:t>
        </w:r>
      </w:ins>
    </w:p>
    <w:p w:rsidR="00370399" w:rsidRPr="00196DD4" w:rsidRDefault="00591856" w:rsidP="00370399">
      <w:pPr>
        <w:rPr>
          <w:ins w:id="425" w:author="Nick" w:date="2012-01-02T13:14:00Z"/>
          <w:rFonts w:ascii="Arial" w:hAnsi="Arial" w:cs="Arial"/>
        </w:rPr>
      </w:pPr>
      <w:r>
        <w:rPr>
          <w:noProof/>
        </w:rPr>
        <w:drawing>
          <wp:inline distT="0" distB="0" distL="0" distR="0" wp14:anchorId="2F77B2E7" wp14:editId="78295BA4">
            <wp:extent cx="981110" cy="14478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981110" cy="1447800"/>
                    </a:xfrm>
                    <a:prstGeom prst="rect">
                      <a:avLst/>
                    </a:prstGeom>
                  </pic:spPr>
                </pic:pic>
              </a:graphicData>
            </a:graphic>
          </wp:inline>
        </w:drawing>
      </w:r>
    </w:p>
    <w:p w:rsidR="00370399" w:rsidRPr="00196DD4" w:rsidRDefault="00370399" w:rsidP="00370399">
      <w:pPr>
        <w:rPr>
          <w:ins w:id="426" w:author="Nick" w:date="2012-01-02T13:14:00Z"/>
          <w:rFonts w:ascii="Arial" w:hAnsi="Arial" w:cs="Arial"/>
        </w:rPr>
      </w:pPr>
      <w:ins w:id="427" w:author="Nick" w:date="2012-01-02T13:14:00Z">
        <w:r w:rsidRPr="00196DD4">
          <w:rPr>
            <w:rFonts w:ascii="Arial" w:hAnsi="Arial" w:cs="Arial"/>
          </w:rPr>
          <w:t>Examples:</w:t>
        </w:r>
      </w:ins>
    </w:p>
    <w:p w:rsidR="00370399" w:rsidRPr="00196DD4" w:rsidRDefault="008F4C1C" w:rsidP="00370399">
      <w:pPr>
        <w:rPr>
          <w:ins w:id="428" w:author="Nick" w:date="2012-01-02T13:14:00Z"/>
          <w:rFonts w:ascii="Arial" w:hAnsi="Arial" w:cs="Arial"/>
          <w:b/>
        </w:rPr>
      </w:pPr>
      <w:r>
        <w:rPr>
          <w:noProof/>
        </w:rPr>
        <w:drawing>
          <wp:inline distT="0" distB="0" distL="0" distR="0" wp14:anchorId="15DD34FF" wp14:editId="6246EA82">
            <wp:extent cx="1504950" cy="65214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1504950" cy="652145"/>
                    </a:xfrm>
                    <a:prstGeom prst="rect">
                      <a:avLst/>
                    </a:prstGeom>
                  </pic:spPr>
                </pic:pic>
              </a:graphicData>
            </a:graphic>
          </wp:inline>
        </w:drawing>
      </w:r>
      <w:ins w:id="429" w:author="Nick" w:date="2012-01-02T13:14:00Z">
        <w:r w:rsidR="00370399">
          <w:rPr>
            <w:rFonts w:ascii="Arial" w:hAnsi="Arial" w:cs="Arial"/>
            <w:color w:val="000066"/>
          </w:rPr>
          <w:br/>
          <w:t>Diagonal</w:t>
        </w:r>
        <w:r w:rsidR="00370399" w:rsidRPr="00370399">
          <w:rPr>
            <w:rFonts w:ascii="Arial" w:hAnsi="Arial" w:cs="Arial"/>
            <w:b/>
          </w:rPr>
          <w:t xml:space="preserve"> </w:t>
        </w:r>
      </w:ins>
    </w:p>
    <w:p w:rsidR="00370399" w:rsidRPr="00196DD4" w:rsidRDefault="00370399" w:rsidP="00370399">
      <w:pPr>
        <w:rPr>
          <w:ins w:id="430" w:author="Nick" w:date="2012-01-02T13:14:00Z"/>
          <w:rFonts w:ascii="Arial" w:hAnsi="Arial" w:cs="Arial"/>
        </w:rPr>
      </w:pPr>
      <w:ins w:id="431" w:author="Nick" w:date="2012-01-02T13:14:00Z">
        <w:r w:rsidRPr="00196DD4">
          <w:rPr>
            <w:rFonts w:ascii="Arial" w:hAnsi="Arial" w:cs="Arial"/>
          </w:rPr>
          <w:t>Definition:</w:t>
        </w:r>
      </w:ins>
      <w:r w:rsidR="008F4C1C" w:rsidRPr="008F4C1C">
        <w:t xml:space="preserve"> </w:t>
      </w:r>
      <w:r w:rsidR="008F4C1C" w:rsidRPr="008F4C1C">
        <w:rPr>
          <w:rFonts w:ascii="Arial" w:hAnsi="Arial" w:cs="Arial"/>
        </w:rPr>
        <w:t>Joining two opposite corners of a square, rectangle, or other straight-sided shape.</w:t>
      </w:r>
    </w:p>
    <w:p w:rsidR="00370399" w:rsidRPr="00196DD4" w:rsidRDefault="00370399" w:rsidP="00370399">
      <w:pPr>
        <w:rPr>
          <w:ins w:id="432" w:author="Nick" w:date="2012-01-02T13:14:00Z"/>
          <w:rFonts w:ascii="Arial" w:hAnsi="Arial" w:cs="Arial"/>
        </w:rPr>
      </w:pPr>
    </w:p>
    <w:p w:rsidR="00370399" w:rsidRPr="00196DD4" w:rsidRDefault="00370399" w:rsidP="00370399">
      <w:pPr>
        <w:rPr>
          <w:ins w:id="433" w:author="Nick" w:date="2012-01-02T13:14:00Z"/>
          <w:rFonts w:ascii="Arial" w:hAnsi="Arial" w:cs="Arial"/>
        </w:rPr>
      </w:pPr>
      <w:ins w:id="434" w:author="Nick" w:date="2012-01-02T13:14:00Z">
        <w:r w:rsidRPr="00196DD4">
          <w:rPr>
            <w:rFonts w:ascii="Arial" w:hAnsi="Arial" w:cs="Arial"/>
          </w:rPr>
          <w:t>Illustration:</w:t>
        </w:r>
      </w:ins>
    </w:p>
    <w:p w:rsidR="00370399" w:rsidRPr="00196DD4" w:rsidRDefault="008F4C1C" w:rsidP="00370399">
      <w:pPr>
        <w:rPr>
          <w:ins w:id="435" w:author="Nick" w:date="2012-01-02T13:14:00Z"/>
          <w:rFonts w:ascii="Arial" w:hAnsi="Arial" w:cs="Arial"/>
        </w:rPr>
      </w:pPr>
      <w:r>
        <w:rPr>
          <w:noProof/>
        </w:rPr>
        <w:drawing>
          <wp:inline distT="0" distB="0" distL="0" distR="0" wp14:anchorId="51EB588F" wp14:editId="4AD42CEB">
            <wp:extent cx="981075" cy="108701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981075" cy="1087013"/>
                    </a:xfrm>
                    <a:prstGeom prst="rect">
                      <a:avLst/>
                    </a:prstGeom>
                  </pic:spPr>
                </pic:pic>
              </a:graphicData>
            </a:graphic>
          </wp:inline>
        </w:drawing>
      </w:r>
    </w:p>
    <w:p w:rsidR="00370399" w:rsidRPr="00196DD4" w:rsidRDefault="00370399" w:rsidP="00370399">
      <w:pPr>
        <w:rPr>
          <w:ins w:id="436" w:author="Nick" w:date="2012-01-02T13:14:00Z"/>
          <w:rFonts w:ascii="Arial" w:hAnsi="Arial" w:cs="Arial"/>
        </w:rPr>
      </w:pPr>
      <w:ins w:id="437" w:author="Nick" w:date="2012-01-02T13:14:00Z">
        <w:r w:rsidRPr="00196DD4">
          <w:rPr>
            <w:rFonts w:ascii="Arial" w:hAnsi="Arial" w:cs="Arial"/>
          </w:rPr>
          <w:t>Examples:</w:t>
        </w:r>
      </w:ins>
    </w:p>
    <w:p w:rsidR="00370399" w:rsidRPr="008F4C1C" w:rsidRDefault="008F4C1C" w:rsidP="00370399">
      <w:pPr>
        <w:rPr>
          <w:ins w:id="438" w:author="Nick" w:date="2012-01-02T13:14:00Z"/>
          <w:rFonts w:ascii="Arial" w:hAnsi="Arial" w:cs="Arial"/>
          <w:color w:val="000066"/>
        </w:rPr>
      </w:pPr>
      <w:r>
        <w:rPr>
          <w:noProof/>
        </w:rPr>
        <w:drawing>
          <wp:inline distT="0" distB="0" distL="0" distR="0" wp14:anchorId="625117C9" wp14:editId="15A9F4CB">
            <wp:extent cx="1038225" cy="646345"/>
            <wp:effectExtent l="0" t="0" r="0" b="190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040071" cy="647494"/>
                    </a:xfrm>
                    <a:prstGeom prst="rect">
                      <a:avLst/>
                    </a:prstGeom>
                  </pic:spPr>
                </pic:pic>
              </a:graphicData>
            </a:graphic>
          </wp:inline>
        </w:drawing>
      </w:r>
      <w:ins w:id="439" w:author="Nick" w:date="2012-01-02T13:14:00Z">
        <w:r w:rsidR="00370399">
          <w:rPr>
            <w:rFonts w:ascii="Arial" w:hAnsi="Arial" w:cs="Arial"/>
            <w:color w:val="000066"/>
          </w:rPr>
          <w:br/>
          <w:t>Median</w:t>
        </w:r>
        <w:r w:rsidR="00370399" w:rsidRPr="00370399">
          <w:rPr>
            <w:rFonts w:ascii="Arial" w:hAnsi="Arial" w:cs="Arial"/>
            <w:b/>
          </w:rPr>
          <w:t xml:space="preserve"> </w:t>
        </w:r>
      </w:ins>
    </w:p>
    <w:p w:rsidR="00370399" w:rsidRPr="00196DD4" w:rsidRDefault="00370399" w:rsidP="008F4C1C">
      <w:pPr>
        <w:rPr>
          <w:ins w:id="440" w:author="Nick" w:date="2012-01-02T13:14:00Z"/>
          <w:rFonts w:ascii="Arial" w:hAnsi="Arial" w:cs="Arial"/>
        </w:rPr>
      </w:pPr>
      <w:ins w:id="441" w:author="Nick" w:date="2012-01-02T13:14:00Z">
        <w:r w:rsidRPr="00196DD4">
          <w:rPr>
            <w:rFonts w:ascii="Arial" w:hAnsi="Arial" w:cs="Arial"/>
          </w:rPr>
          <w:t>Definition:</w:t>
        </w:r>
      </w:ins>
      <w:r w:rsidR="008F4C1C" w:rsidRPr="008F4C1C">
        <w:t xml:space="preserve"> </w:t>
      </w:r>
      <w:r w:rsidR="008F4C1C" w:rsidRPr="008F4C1C">
        <w:rPr>
          <w:rFonts w:ascii="Arial" w:hAnsi="Arial" w:cs="Arial"/>
        </w:rPr>
        <w:t>Denoting or relating to a value or quantity lying at the midpoint of a frequency distribution of observed values or quantities</w:t>
      </w:r>
    </w:p>
    <w:p w:rsidR="00370399" w:rsidRDefault="00370399" w:rsidP="00370399">
      <w:pPr>
        <w:rPr>
          <w:rFonts w:ascii="Arial" w:hAnsi="Arial" w:cs="Arial"/>
        </w:rPr>
      </w:pPr>
    </w:p>
    <w:p w:rsidR="008F4C1C" w:rsidRPr="00196DD4" w:rsidRDefault="008F4C1C" w:rsidP="00370399">
      <w:pPr>
        <w:rPr>
          <w:ins w:id="442" w:author="Nick" w:date="2012-01-02T13:14:00Z"/>
          <w:rFonts w:ascii="Arial" w:hAnsi="Arial" w:cs="Arial"/>
        </w:rPr>
      </w:pPr>
    </w:p>
    <w:p w:rsidR="00370399" w:rsidRPr="00196DD4" w:rsidRDefault="00370399" w:rsidP="00370399">
      <w:pPr>
        <w:rPr>
          <w:ins w:id="443" w:author="Nick" w:date="2012-01-02T13:14:00Z"/>
          <w:rFonts w:ascii="Arial" w:hAnsi="Arial" w:cs="Arial"/>
        </w:rPr>
      </w:pPr>
      <w:ins w:id="444" w:author="Nick" w:date="2012-01-02T13:14:00Z">
        <w:r w:rsidRPr="00196DD4">
          <w:rPr>
            <w:rFonts w:ascii="Arial" w:hAnsi="Arial" w:cs="Arial"/>
          </w:rPr>
          <w:lastRenderedPageBreak/>
          <w:t>Illustration:</w:t>
        </w:r>
      </w:ins>
    </w:p>
    <w:p w:rsidR="00370399" w:rsidRPr="00196DD4" w:rsidRDefault="008F4C1C" w:rsidP="00370399">
      <w:pPr>
        <w:rPr>
          <w:ins w:id="445" w:author="Nick" w:date="2012-01-02T13:14:00Z"/>
          <w:rFonts w:ascii="Arial" w:hAnsi="Arial" w:cs="Arial"/>
        </w:rPr>
      </w:pPr>
      <w:r>
        <w:rPr>
          <w:noProof/>
        </w:rPr>
        <w:drawing>
          <wp:inline distT="0" distB="0" distL="0" distR="0" wp14:anchorId="3D9F5AA5" wp14:editId="25653167">
            <wp:extent cx="1422400" cy="106680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1422400" cy="1066800"/>
                    </a:xfrm>
                    <a:prstGeom prst="rect">
                      <a:avLst/>
                    </a:prstGeom>
                  </pic:spPr>
                </pic:pic>
              </a:graphicData>
            </a:graphic>
          </wp:inline>
        </w:drawing>
      </w:r>
    </w:p>
    <w:p w:rsidR="00370399" w:rsidRPr="00196DD4" w:rsidRDefault="00370399" w:rsidP="00370399">
      <w:pPr>
        <w:rPr>
          <w:ins w:id="446" w:author="Nick" w:date="2012-01-02T13:14:00Z"/>
          <w:rFonts w:ascii="Arial" w:hAnsi="Arial" w:cs="Arial"/>
        </w:rPr>
      </w:pPr>
      <w:ins w:id="447" w:author="Nick" w:date="2012-01-02T13:14:00Z">
        <w:r w:rsidRPr="00196DD4">
          <w:rPr>
            <w:rFonts w:ascii="Arial" w:hAnsi="Arial" w:cs="Arial"/>
          </w:rPr>
          <w:t>Examples:</w:t>
        </w:r>
      </w:ins>
    </w:p>
    <w:p w:rsidR="00370399" w:rsidRDefault="008F4C1C" w:rsidP="00370399">
      <w:pPr>
        <w:rPr>
          <w:ins w:id="448" w:author="Nick" w:date="2012-01-02T13:14:00Z"/>
          <w:rFonts w:ascii="Arial" w:hAnsi="Arial" w:cs="Arial"/>
          <w:color w:val="000066"/>
        </w:rPr>
      </w:pPr>
      <w:r>
        <w:rPr>
          <w:noProof/>
        </w:rPr>
        <w:drawing>
          <wp:inline distT="0" distB="0" distL="0" distR="0" wp14:anchorId="3930EA9D" wp14:editId="76452EC3">
            <wp:extent cx="1762125" cy="13335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1762125" cy="1333500"/>
                    </a:xfrm>
                    <a:prstGeom prst="rect">
                      <a:avLst/>
                    </a:prstGeom>
                  </pic:spPr>
                </pic:pic>
              </a:graphicData>
            </a:graphic>
          </wp:inline>
        </w:drawing>
      </w:r>
    </w:p>
    <w:p w:rsidR="00370399" w:rsidRDefault="00370399" w:rsidP="00370399">
      <w:pPr>
        <w:rPr>
          <w:ins w:id="449" w:author="Nick" w:date="2012-01-02T13:14:00Z"/>
          <w:rFonts w:ascii="Arial" w:hAnsi="Arial" w:cs="Arial"/>
          <w:color w:val="FF0000"/>
        </w:rPr>
      </w:pPr>
    </w:p>
    <w:p w:rsidR="00370399" w:rsidRPr="00196DD4" w:rsidRDefault="00370399" w:rsidP="00370399">
      <w:pPr>
        <w:rPr>
          <w:ins w:id="450" w:author="Nick" w:date="2012-01-02T13:14:00Z"/>
          <w:rFonts w:ascii="Arial" w:hAnsi="Arial" w:cs="Arial"/>
          <w:b/>
        </w:rPr>
      </w:pPr>
      <w:ins w:id="451" w:author="Nick" w:date="2012-01-02T13:14:00Z">
        <w:r w:rsidRPr="00370399">
          <w:rPr>
            <w:rFonts w:ascii="Arial" w:hAnsi="Arial" w:cs="Arial"/>
            <w:b/>
            <w:color w:val="FF0000"/>
          </w:rPr>
          <w:t>Week 17</w:t>
        </w:r>
        <w:r w:rsidRPr="00370399">
          <w:rPr>
            <w:rFonts w:ascii="Arial" w:hAnsi="Arial" w:cs="Arial"/>
            <w:b/>
          </w:rPr>
          <w:t xml:space="preserve"> </w:t>
        </w:r>
      </w:ins>
    </w:p>
    <w:p w:rsidR="00370399" w:rsidRPr="00370399" w:rsidRDefault="00370399" w:rsidP="00370399">
      <w:pPr>
        <w:rPr>
          <w:ins w:id="452" w:author="Nick" w:date="2012-01-02T13:14:00Z"/>
          <w:rFonts w:ascii="Arial" w:hAnsi="Arial" w:cs="Arial"/>
          <w:b/>
          <w:color w:val="FF0000"/>
        </w:rPr>
      </w:pPr>
    </w:p>
    <w:p w:rsidR="00370399" w:rsidRPr="00196DD4" w:rsidRDefault="00370399" w:rsidP="00370399">
      <w:pPr>
        <w:rPr>
          <w:ins w:id="453" w:author="Nick" w:date="2012-01-02T13:14:00Z"/>
          <w:rFonts w:ascii="Arial" w:hAnsi="Arial" w:cs="Arial"/>
          <w:b/>
        </w:rPr>
      </w:pPr>
      <w:ins w:id="454" w:author="Nick" w:date="2012-01-02T13:14:00Z">
        <w:r>
          <w:rPr>
            <w:rFonts w:ascii="Arial" w:hAnsi="Arial" w:cs="Arial"/>
            <w:color w:val="000066"/>
          </w:rPr>
          <w:t>Circle</w:t>
        </w:r>
        <w:r w:rsidRPr="00370399">
          <w:rPr>
            <w:rFonts w:ascii="Arial" w:hAnsi="Arial" w:cs="Arial"/>
            <w:b/>
          </w:rPr>
          <w:t xml:space="preserve"> </w:t>
        </w:r>
      </w:ins>
    </w:p>
    <w:p w:rsidR="00370399" w:rsidRPr="00196DD4" w:rsidRDefault="00370399" w:rsidP="00370399">
      <w:pPr>
        <w:rPr>
          <w:ins w:id="455" w:author="Nick" w:date="2012-01-02T13:14:00Z"/>
          <w:rFonts w:ascii="Arial" w:hAnsi="Arial" w:cs="Arial"/>
        </w:rPr>
      </w:pPr>
      <w:ins w:id="456" w:author="Nick" w:date="2012-01-02T13:14:00Z">
        <w:r w:rsidRPr="00196DD4">
          <w:rPr>
            <w:rFonts w:ascii="Arial" w:hAnsi="Arial" w:cs="Arial"/>
          </w:rPr>
          <w:t>Definition:</w:t>
        </w:r>
      </w:ins>
      <w:r w:rsidR="000E149B" w:rsidRPr="000E149B">
        <w:t xml:space="preserve"> </w:t>
      </w:r>
      <w:r w:rsidR="000E149B" w:rsidRPr="000E149B">
        <w:rPr>
          <w:rFonts w:ascii="Arial" w:hAnsi="Arial" w:cs="Arial"/>
        </w:rPr>
        <w:t>A round plane figure whose boundary (the circumference) consists of points equidistant from a fixed center.</w:t>
      </w:r>
    </w:p>
    <w:p w:rsidR="00370399" w:rsidRPr="00196DD4" w:rsidRDefault="00370399" w:rsidP="00370399">
      <w:pPr>
        <w:rPr>
          <w:ins w:id="457" w:author="Nick" w:date="2012-01-02T13:14:00Z"/>
          <w:rFonts w:ascii="Arial" w:hAnsi="Arial" w:cs="Arial"/>
        </w:rPr>
      </w:pPr>
    </w:p>
    <w:p w:rsidR="00370399" w:rsidRPr="00196DD4" w:rsidRDefault="00370399" w:rsidP="00370399">
      <w:pPr>
        <w:rPr>
          <w:ins w:id="458" w:author="Nick" w:date="2012-01-02T13:14:00Z"/>
          <w:rFonts w:ascii="Arial" w:hAnsi="Arial" w:cs="Arial"/>
        </w:rPr>
      </w:pPr>
      <w:ins w:id="459" w:author="Nick" w:date="2012-01-02T13:14:00Z">
        <w:r w:rsidRPr="00196DD4">
          <w:rPr>
            <w:rFonts w:ascii="Arial" w:hAnsi="Arial" w:cs="Arial"/>
          </w:rPr>
          <w:t>Illustration:</w:t>
        </w:r>
      </w:ins>
    </w:p>
    <w:p w:rsidR="00370399" w:rsidRPr="00196DD4" w:rsidRDefault="000E149B" w:rsidP="00370399">
      <w:pPr>
        <w:rPr>
          <w:ins w:id="460" w:author="Nick" w:date="2012-01-02T13:14:00Z"/>
          <w:rFonts w:ascii="Arial" w:hAnsi="Arial" w:cs="Arial"/>
        </w:rPr>
      </w:pPr>
      <w:r>
        <w:rPr>
          <w:noProof/>
        </w:rPr>
        <w:drawing>
          <wp:inline distT="0" distB="0" distL="0" distR="0" wp14:anchorId="3882EBFE" wp14:editId="6373B349">
            <wp:extent cx="1146625" cy="11620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1148043" cy="1163487"/>
                    </a:xfrm>
                    <a:prstGeom prst="rect">
                      <a:avLst/>
                    </a:prstGeom>
                  </pic:spPr>
                </pic:pic>
              </a:graphicData>
            </a:graphic>
          </wp:inline>
        </w:drawing>
      </w:r>
    </w:p>
    <w:p w:rsidR="00370399" w:rsidRPr="00196DD4" w:rsidRDefault="00370399" w:rsidP="00370399">
      <w:pPr>
        <w:rPr>
          <w:ins w:id="461" w:author="Nick" w:date="2012-01-02T13:14:00Z"/>
          <w:rFonts w:ascii="Arial" w:hAnsi="Arial" w:cs="Arial"/>
        </w:rPr>
      </w:pPr>
      <w:ins w:id="462" w:author="Nick" w:date="2012-01-02T13:14:00Z">
        <w:r w:rsidRPr="00196DD4">
          <w:rPr>
            <w:rFonts w:ascii="Arial" w:hAnsi="Arial" w:cs="Arial"/>
          </w:rPr>
          <w:t>Examples:</w:t>
        </w:r>
      </w:ins>
    </w:p>
    <w:p w:rsidR="00370399" w:rsidRPr="00196DD4" w:rsidRDefault="000E149B" w:rsidP="00370399">
      <w:pPr>
        <w:rPr>
          <w:ins w:id="463" w:author="Nick" w:date="2012-01-02T13:14:00Z"/>
          <w:rFonts w:ascii="Arial" w:hAnsi="Arial" w:cs="Arial"/>
          <w:b/>
        </w:rPr>
      </w:pPr>
      <w:r>
        <w:rPr>
          <w:noProof/>
        </w:rPr>
        <w:drawing>
          <wp:inline distT="0" distB="0" distL="0" distR="0" wp14:anchorId="7F6805F4" wp14:editId="6464AA63">
            <wp:extent cx="762000" cy="7524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762000" cy="752475"/>
                    </a:xfrm>
                    <a:prstGeom prst="rect">
                      <a:avLst/>
                    </a:prstGeom>
                  </pic:spPr>
                </pic:pic>
              </a:graphicData>
            </a:graphic>
          </wp:inline>
        </w:drawing>
      </w:r>
      <w:ins w:id="464" w:author="Nick" w:date="2012-01-02T13:14:00Z">
        <w:r w:rsidR="00370399">
          <w:rPr>
            <w:rFonts w:ascii="Arial" w:hAnsi="Arial" w:cs="Arial"/>
            <w:color w:val="000066"/>
          </w:rPr>
          <w:br/>
          <w:t>Semi-Circle</w:t>
        </w:r>
        <w:r w:rsidR="00370399" w:rsidRPr="00370399">
          <w:rPr>
            <w:rFonts w:ascii="Arial" w:hAnsi="Arial" w:cs="Arial"/>
            <w:b/>
          </w:rPr>
          <w:t xml:space="preserve"> </w:t>
        </w:r>
      </w:ins>
    </w:p>
    <w:p w:rsidR="00370399" w:rsidRPr="00196DD4" w:rsidRDefault="00370399" w:rsidP="00370399">
      <w:pPr>
        <w:rPr>
          <w:ins w:id="465" w:author="Nick" w:date="2012-01-02T13:14:00Z"/>
          <w:rFonts w:ascii="Arial" w:hAnsi="Arial" w:cs="Arial"/>
        </w:rPr>
      </w:pPr>
      <w:ins w:id="466" w:author="Nick" w:date="2012-01-02T13:14:00Z">
        <w:r w:rsidRPr="00196DD4">
          <w:rPr>
            <w:rFonts w:ascii="Arial" w:hAnsi="Arial" w:cs="Arial"/>
          </w:rPr>
          <w:t>Definition:</w:t>
        </w:r>
      </w:ins>
      <w:r w:rsidR="000E149B" w:rsidRPr="000E149B">
        <w:t xml:space="preserve"> </w:t>
      </w:r>
      <w:r w:rsidR="000E149B" w:rsidRPr="000E149B">
        <w:rPr>
          <w:rFonts w:ascii="Arial" w:hAnsi="Arial" w:cs="Arial"/>
        </w:rPr>
        <w:t>A half of a circle or of its circumference.</w:t>
      </w:r>
    </w:p>
    <w:p w:rsidR="00370399" w:rsidRPr="00196DD4" w:rsidRDefault="00370399" w:rsidP="00370399">
      <w:pPr>
        <w:rPr>
          <w:ins w:id="467" w:author="Nick" w:date="2012-01-02T13:14:00Z"/>
          <w:rFonts w:ascii="Arial" w:hAnsi="Arial" w:cs="Arial"/>
        </w:rPr>
      </w:pPr>
    </w:p>
    <w:p w:rsidR="00370399" w:rsidRPr="00196DD4" w:rsidRDefault="00370399" w:rsidP="00370399">
      <w:pPr>
        <w:rPr>
          <w:ins w:id="468" w:author="Nick" w:date="2012-01-02T13:14:00Z"/>
          <w:rFonts w:ascii="Arial" w:hAnsi="Arial" w:cs="Arial"/>
        </w:rPr>
      </w:pPr>
      <w:ins w:id="469" w:author="Nick" w:date="2012-01-02T13:14:00Z">
        <w:r w:rsidRPr="00196DD4">
          <w:rPr>
            <w:rFonts w:ascii="Arial" w:hAnsi="Arial" w:cs="Arial"/>
          </w:rPr>
          <w:t>Illustration:</w:t>
        </w:r>
      </w:ins>
    </w:p>
    <w:p w:rsidR="00370399" w:rsidRPr="00196DD4" w:rsidRDefault="000E149B" w:rsidP="00370399">
      <w:pPr>
        <w:rPr>
          <w:ins w:id="470" w:author="Nick" w:date="2012-01-02T13:14:00Z"/>
          <w:rFonts w:ascii="Arial" w:hAnsi="Arial" w:cs="Arial"/>
        </w:rPr>
      </w:pPr>
      <w:r>
        <w:rPr>
          <w:noProof/>
        </w:rPr>
        <w:drawing>
          <wp:inline distT="0" distB="0" distL="0" distR="0" wp14:anchorId="35070AC3" wp14:editId="03BC409C">
            <wp:extent cx="1587889" cy="12001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593299" cy="1204239"/>
                    </a:xfrm>
                    <a:prstGeom prst="rect">
                      <a:avLst/>
                    </a:prstGeom>
                  </pic:spPr>
                </pic:pic>
              </a:graphicData>
            </a:graphic>
          </wp:inline>
        </w:drawing>
      </w:r>
    </w:p>
    <w:p w:rsidR="00370399" w:rsidRPr="00196DD4" w:rsidRDefault="00370399" w:rsidP="00370399">
      <w:pPr>
        <w:rPr>
          <w:ins w:id="471" w:author="Nick" w:date="2012-01-02T13:14:00Z"/>
          <w:rFonts w:ascii="Arial" w:hAnsi="Arial" w:cs="Arial"/>
        </w:rPr>
      </w:pPr>
      <w:ins w:id="472" w:author="Nick" w:date="2012-01-02T13:14:00Z">
        <w:r w:rsidRPr="00196DD4">
          <w:rPr>
            <w:rFonts w:ascii="Arial" w:hAnsi="Arial" w:cs="Arial"/>
          </w:rPr>
          <w:lastRenderedPageBreak/>
          <w:t>Examples:</w:t>
        </w:r>
      </w:ins>
    </w:p>
    <w:p w:rsidR="00370399" w:rsidRPr="00196DD4" w:rsidRDefault="000E149B" w:rsidP="00370399">
      <w:pPr>
        <w:rPr>
          <w:ins w:id="473" w:author="Nick" w:date="2012-01-02T13:14:00Z"/>
          <w:rFonts w:ascii="Arial" w:hAnsi="Arial" w:cs="Arial"/>
          <w:b/>
        </w:rPr>
      </w:pPr>
      <w:r>
        <w:rPr>
          <w:noProof/>
        </w:rPr>
        <w:drawing>
          <wp:inline distT="0" distB="0" distL="0" distR="0" wp14:anchorId="0D41BAC4" wp14:editId="6E786854">
            <wp:extent cx="1280132" cy="10572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1280132" cy="1057275"/>
                    </a:xfrm>
                    <a:prstGeom prst="rect">
                      <a:avLst/>
                    </a:prstGeom>
                  </pic:spPr>
                </pic:pic>
              </a:graphicData>
            </a:graphic>
          </wp:inline>
        </w:drawing>
      </w:r>
      <w:ins w:id="474" w:author="Nick" w:date="2012-01-02T13:14:00Z">
        <w:r w:rsidR="00370399">
          <w:rPr>
            <w:rFonts w:ascii="Arial" w:hAnsi="Arial" w:cs="Arial"/>
            <w:color w:val="000066"/>
          </w:rPr>
          <w:br/>
          <w:t>Radius</w:t>
        </w:r>
        <w:r w:rsidR="00370399" w:rsidRPr="00370399">
          <w:rPr>
            <w:rFonts w:ascii="Arial" w:hAnsi="Arial" w:cs="Arial"/>
            <w:b/>
          </w:rPr>
          <w:t xml:space="preserve"> </w:t>
        </w:r>
      </w:ins>
    </w:p>
    <w:p w:rsidR="00370399" w:rsidRPr="00196DD4" w:rsidRDefault="00370399" w:rsidP="00370399">
      <w:pPr>
        <w:rPr>
          <w:ins w:id="475" w:author="Nick" w:date="2012-01-02T13:14:00Z"/>
          <w:rFonts w:ascii="Arial" w:hAnsi="Arial" w:cs="Arial"/>
        </w:rPr>
      </w:pPr>
      <w:ins w:id="476" w:author="Nick" w:date="2012-01-02T13:14:00Z">
        <w:r w:rsidRPr="00196DD4">
          <w:rPr>
            <w:rFonts w:ascii="Arial" w:hAnsi="Arial" w:cs="Arial"/>
          </w:rPr>
          <w:t>Definition:</w:t>
        </w:r>
      </w:ins>
      <w:r w:rsidR="000E149B" w:rsidRPr="000E149B">
        <w:t xml:space="preserve"> </w:t>
      </w:r>
      <w:r w:rsidR="000E149B" w:rsidRPr="000E149B">
        <w:rPr>
          <w:rFonts w:ascii="Arial" w:hAnsi="Arial" w:cs="Arial"/>
        </w:rPr>
        <w:t>A straight line from the center to the circumference of a circle or sphere.</w:t>
      </w:r>
    </w:p>
    <w:p w:rsidR="00370399" w:rsidRPr="00196DD4" w:rsidRDefault="00370399" w:rsidP="00370399">
      <w:pPr>
        <w:rPr>
          <w:ins w:id="477" w:author="Nick" w:date="2012-01-02T13:14:00Z"/>
          <w:rFonts w:ascii="Arial" w:hAnsi="Arial" w:cs="Arial"/>
        </w:rPr>
      </w:pPr>
    </w:p>
    <w:p w:rsidR="00370399" w:rsidRPr="00196DD4" w:rsidRDefault="00370399" w:rsidP="00370399">
      <w:pPr>
        <w:rPr>
          <w:ins w:id="478" w:author="Nick" w:date="2012-01-02T13:14:00Z"/>
          <w:rFonts w:ascii="Arial" w:hAnsi="Arial" w:cs="Arial"/>
        </w:rPr>
      </w:pPr>
      <w:ins w:id="479" w:author="Nick" w:date="2012-01-02T13:14:00Z">
        <w:r w:rsidRPr="00196DD4">
          <w:rPr>
            <w:rFonts w:ascii="Arial" w:hAnsi="Arial" w:cs="Arial"/>
          </w:rPr>
          <w:t>Illustration:</w:t>
        </w:r>
      </w:ins>
    </w:p>
    <w:p w:rsidR="00370399" w:rsidRPr="00196DD4" w:rsidRDefault="000E149B" w:rsidP="00370399">
      <w:pPr>
        <w:rPr>
          <w:ins w:id="480" w:author="Nick" w:date="2012-01-02T13:14:00Z"/>
          <w:rFonts w:ascii="Arial" w:hAnsi="Arial" w:cs="Arial"/>
        </w:rPr>
      </w:pPr>
      <w:r>
        <w:rPr>
          <w:noProof/>
        </w:rPr>
        <w:drawing>
          <wp:inline distT="0" distB="0" distL="0" distR="0" wp14:anchorId="37466207" wp14:editId="779BBBC8">
            <wp:extent cx="994473" cy="100012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998734" cy="1004410"/>
                    </a:xfrm>
                    <a:prstGeom prst="rect">
                      <a:avLst/>
                    </a:prstGeom>
                  </pic:spPr>
                </pic:pic>
              </a:graphicData>
            </a:graphic>
          </wp:inline>
        </w:drawing>
      </w:r>
    </w:p>
    <w:p w:rsidR="00370399" w:rsidRPr="00196DD4" w:rsidRDefault="00370399" w:rsidP="00370399">
      <w:pPr>
        <w:rPr>
          <w:ins w:id="481" w:author="Nick" w:date="2012-01-02T13:14:00Z"/>
          <w:rFonts w:ascii="Arial" w:hAnsi="Arial" w:cs="Arial"/>
        </w:rPr>
      </w:pPr>
      <w:ins w:id="482" w:author="Nick" w:date="2012-01-02T13:14:00Z">
        <w:r w:rsidRPr="00196DD4">
          <w:rPr>
            <w:rFonts w:ascii="Arial" w:hAnsi="Arial" w:cs="Arial"/>
          </w:rPr>
          <w:t>Examples:</w:t>
        </w:r>
      </w:ins>
    </w:p>
    <w:p w:rsidR="00370399" w:rsidRPr="00196DD4" w:rsidRDefault="007F41FC" w:rsidP="00370399">
      <w:pPr>
        <w:rPr>
          <w:ins w:id="483" w:author="Nick" w:date="2012-01-02T13:14:00Z"/>
          <w:rFonts w:ascii="Arial" w:hAnsi="Arial" w:cs="Arial"/>
          <w:b/>
        </w:rPr>
      </w:pPr>
      <w:r>
        <w:rPr>
          <w:noProof/>
        </w:rPr>
        <w:drawing>
          <wp:inline distT="0" distB="0" distL="0" distR="0" wp14:anchorId="30F4A04D" wp14:editId="7C89AD1E">
            <wp:extent cx="1047750" cy="865348"/>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051125" cy="868136"/>
                    </a:xfrm>
                    <a:prstGeom prst="rect">
                      <a:avLst/>
                    </a:prstGeom>
                  </pic:spPr>
                </pic:pic>
              </a:graphicData>
            </a:graphic>
          </wp:inline>
        </w:drawing>
      </w:r>
      <w:ins w:id="484" w:author="Nick" w:date="2012-01-02T13:14:00Z">
        <w:r w:rsidR="00370399">
          <w:rPr>
            <w:rFonts w:ascii="Arial" w:hAnsi="Arial" w:cs="Arial"/>
            <w:color w:val="000066"/>
          </w:rPr>
          <w:br/>
          <w:t>Diameter</w:t>
        </w:r>
        <w:r w:rsidR="00370399" w:rsidRPr="00370399">
          <w:rPr>
            <w:rFonts w:ascii="Arial" w:hAnsi="Arial" w:cs="Arial"/>
            <w:b/>
          </w:rPr>
          <w:t xml:space="preserve"> </w:t>
        </w:r>
      </w:ins>
    </w:p>
    <w:p w:rsidR="00370399" w:rsidRPr="00196DD4" w:rsidRDefault="00370399" w:rsidP="00370399">
      <w:pPr>
        <w:rPr>
          <w:ins w:id="485" w:author="Nick" w:date="2012-01-02T13:14:00Z"/>
          <w:rFonts w:ascii="Arial" w:hAnsi="Arial" w:cs="Arial"/>
        </w:rPr>
      </w:pPr>
      <w:ins w:id="486" w:author="Nick" w:date="2012-01-02T13:14:00Z">
        <w:r w:rsidRPr="00196DD4">
          <w:rPr>
            <w:rFonts w:ascii="Arial" w:hAnsi="Arial" w:cs="Arial"/>
          </w:rPr>
          <w:t>Definition:</w:t>
        </w:r>
      </w:ins>
      <w:r w:rsidR="007F41FC" w:rsidRPr="007F41FC">
        <w:t xml:space="preserve"> </w:t>
      </w:r>
      <w:r w:rsidR="007F41FC" w:rsidRPr="007F41FC">
        <w:rPr>
          <w:rFonts w:ascii="Arial" w:hAnsi="Arial" w:cs="Arial"/>
        </w:rPr>
        <w:t>A straight line passing from side to side through the center of a body or figure, esp. a circle or sphere.</w:t>
      </w:r>
    </w:p>
    <w:p w:rsidR="00370399" w:rsidRPr="00196DD4" w:rsidRDefault="00370399" w:rsidP="00370399">
      <w:pPr>
        <w:rPr>
          <w:ins w:id="487" w:author="Nick" w:date="2012-01-02T13:14:00Z"/>
          <w:rFonts w:ascii="Arial" w:hAnsi="Arial" w:cs="Arial"/>
        </w:rPr>
      </w:pPr>
    </w:p>
    <w:p w:rsidR="00370399" w:rsidRPr="00196DD4" w:rsidRDefault="00370399" w:rsidP="00370399">
      <w:pPr>
        <w:rPr>
          <w:ins w:id="488" w:author="Nick" w:date="2012-01-02T13:14:00Z"/>
          <w:rFonts w:ascii="Arial" w:hAnsi="Arial" w:cs="Arial"/>
        </w:rPr>
      </w:pPr>
      <w:ins w:id="489" w:author="Nick" w:date="2012-01-02T13:14:00Z">
        <w:r w:rsidRPr="00196DD4">
          <w:rPr>
            <w:rFonts w:ascii="Arial" w:hAnsi="Arial" w:cs="Arial"/>
          </w:rPr>
          <w:t>Illustration:</w:t>
        </w:r>
      </w:ins>
    </w:p>
    <w:p w:rsidR="00370399" w:rsidRPr="00196DD4" w:rsidRDefault="007F41FC" w:rsidP="00370399">
      <w:pPr>
        <w:rPr>
          <w:ins w:id="490" w:author="Nick" w:date="2012-01-02T13:14:00Z"/>
          <w:rFonts w:ascii="Arial" w:hAnsi="Arial" w:cs="Arial"/>
        </w:rPr>
      </w:pPr>
      <w:r>
        <w:rPr>
          <w:noProof/>
        </w:rPr>
        <w:drawing>
          <wp:inline distT="0" distB="0" distL="0" distR="0" wp14:anchorId="5B927A35" wp14:editId="1A497712">
            <wp:extent cx="1276350" cy="1283603"/>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283968" cy="1291265"/>
                    </a:xfrm>
                    <a:prstGeom prst="rect">
                      <a:avLst/>
                    </a:prstGeom>
                  </pic:spPr>
                </pic:pic>
              </a:graphicData>
            </a:graphic>
          </wp:inline>
        </w:drawing>
      </w:r>
    </w:p>
    <w:p w:rsidR="00370399" w:rsidRPr="00196DD4" w:rsidRDefault="00370399" w:rsidP="00370399">
      <w:pPr>
        <w:rPr>
          <w:ins w:id="491" w:author="Nick" w:date="2012-01-02T13:14:00Z"/>
          <w:rFonts w:ascii="Arial" w:hAnsi="Arial" w:cs="Arial"/>
        </w:rPr>
      </w:pPr>
      <w:ins w:id="492" w:author="Nick" w:date="2012-01-02T13:14:00Z">
        <w:r w:rsidRPr="00196DD4">
          <w:rPr>
            <w:rFonts w:ascii="Arial" w:hAnsi="Arial" w:cs="Arial"/>
          </w:rPr>
          <w:t>Examples:</w:t>
        </w:r>
      </w:ins>
    </w:p>
    <w:p w:rsidR="007F41FC" w:rsidRDefault="007F41FC" w:rsidP="00370399">
      <w:pPr>
        <w:rPr>
          <w:rFonts w:ascii="Arial" w:hAnsi="Arial" w:cs="Arial"/>
          <w:color w:val="000066"/>
        </w:rPr>
      </w:pPr>
      <w:r>
        <w:rPr>
          <w:noProof/>
        </w:rPr>
        <w:drawing>
          <wp:inline distT="0" distB="0" distL="0" distR="0" wp14:anchorId="3B791C6C" wp14:editId="42F4543D">
            <wp:extent cx="1533852" cy="1266825"/>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536963" cy="1269395"/>
                    </a:xfrm>
                    <a:prstGeom prst="rect">
                      <a:avLst/>
                    </a:prstGeom>
                  </pic:spPr>
                </pic:pic>
              </a:graphicData>
            </a:graphic>
          </wp:inline>
        </w:drawing>
      </w:r>
    </w:p>
    <w:p w:rsidR="007F41FC" w:rsidRDefault="007F41FC" w:rsidP="00370399">
      <w:pPr>
        <w:rPr>
          <w:rFonts w:ascii="Arial" w:hAnsi="Arial" w:cs="Arial"/>
          <w:color w:val="000066"/>
        </w:rPr>
      </w:pPr>
    </w:p>
    <w:p w:rsidR="00370399" w:rsidRPr="00196DD4" w:rsidRDefault="00370399" w:rsidP="00370399">
      <w:pPr>
        <w:rPr>
          <w:ins w:id="493" w:author="Nick" w:date="2012-01-02T13:14:00Z"/>
          <w:rFonts w:ascii="Arial" w:hAnsi="Arial" w:cs="Arial"/>
          <w:b/>
        </w:rPr>
      </w:pPr>
      <w:ins w:id="494" w:author="Nick" w:date="2012-01-02T13:14:00Z">
        <w:r>
          <w:rPr>
            <w:rFonts w:ascii="Arial" w:hAnsi="Arial" w:cs="Arial"/>
            <w:color w:val="000066"/>
          </w:rPr>
          <w:lastRenderedPageBreak/>
          <w:br/>
          <w:t>Circumference</w:t>
        </w:r>
        <w:r w:rsidRPr="00370399">
          <w:rPr>
            <w:rFonts w:ascii="Arial" w:hAnsi="Arial" w:cs="Arial"/>
            <w:b/>
          </w:rPr>
          <w:t xml:space="preserve"> </w:t>
        </w:r>
      </w:ins>
    </w:p>
    <w:p w:rsidR="00370399" w:rsidRPr="00196DD4" w:rsidRDefault="00370399" w:rsidP="00370399">
      <w:pPr>
        <w:rPr>
          <w:ins w:id="495" w:author="Nick" w:date="2012-01-02T13:14:00Z"/>
          <w:rFonts w:ascii="Arial" w:hAnsi="Arial" w:cs="Arial"/>
        </w:rPr>
      </w:pPr>
      <w:ins w:id="496" w:author="Nick" w:date="2012-01-02T13:14:00Z">
        <w:r w:rsidRPr="00196DD4">
          <w:rPr>
            <w:rFonts w:ascii="Arial" w:hAnsi="Arial" w:cs="Arial"/>
          </w:rPr>
          <w:t>Definition:</w:t>
        </w:r>
      </w:ins>
      <w:r w:rsidR="007F41FC" w:rsidRPr="007F41FC">
        <w:t xml:space="preserve"> </w:t>
      </w:r>
      <w:r w:rsidR="007F41FC" w:rsidRPr="007F41FC">
        <w:rPr>
          <w:rFonts w:ascii="Arial" w:hAnsi="Arial" w:cs="Arial"/>
        </w:rPr>
        <w:t>The enclosing boundary of a curved geometric figure, esp. a circle.</w:t>
      </w:r>
    </w:p>
    <w:p w:rsidR="00370399" w:rsidRPr="00196DD4" w:rsidRDefault="00370399" w:rsidP="00370399">
      <w:pPr>
        <w:rPr>
          <w:ins w:id="497" w:author="Nick" w:date="2012-01-02T13:14:00Z"/>
          <w:rFonts w:ascii="Arial" w:hAnsi="Arial" w:cs="Arial"/>
        </w:rPr>
      </w:pPr>
    </w:p>
    <w:p w:rsidR="00370399" w:rsidRPr="00196DD4" w:rsidRDefault="00370399" w:rsidP="00370399">
      <w:pPr>
        <w:rPr>
          <w:ins w:id="498" w:author="Nick" w:date="2012-01-02T13:14:00Z"/>
          <w:rFonts w:ascii="Arial" w:hAnsi="Arial" w:cs="Arial"/>
        </w:rPr>
      </w:pPr>
      <w:ins w:id="499" w:author="Nick" w:date="2012-01-02T13:14:00Z">
        <w:r w:rsidRPr="00196DD4">
          <w:rPr>
            <w:rFonts w:ascii="Arial" w:hAnsi="Arial" w:cs="Arial"/>
          </w:rPr>
          <w:t>Illustration:</w:t>
        </w:r>
      </w:ins>
    </w:p>
    <w:p w:rsidR="00370399" w:rsidRPr="00196DD4" w:rsidRDefault="007F41FC" w:rsidP="00370399">
      <w:pPr>
        <w:rPr>
          <w:ins w:id="500" w:author="Nick" w:date="2012-01-02T13:14:00Z"/>
          <w:rFonts w:ascii="Arial" w:hAnsi="Arial" w:cs="Arial"/>
        </w:rPr>
      </w:pPr>
      <w:r>
        <w:rPr>
          <w:noProof/>
        </w:rPr>
        <w:drawing>
          <wp:inline distT="0" distB="0" distL="0" distR="0" wp14:anchorId="1CFAC0BD" wp14:editId="2FC8E689">
            <wp:extent cx="1060773" cy="1066800"/>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060773" cy="1066800"/>
                    </a:xfrm>
                    <a:prstGeom prst="rect">
                      <a:avLst/>
                    </a:prstGeom>
                  </pic:spPr>
                </pic:pic>
              </a:graphicData>
            </a:graphic>
          </wp:inline>
        </w:drawing>
      </w:r>
    </w:p>
    <w:p w:rsidR="00370399" w:rsidRPr="00196DD4" w:rsidRDefault="00370399" w:rsidP="00370399">
      <w:pPr>
        <w:rPr>
          <w:ins w:id="501" w:author="Nick" w:date="2012-01-02T13:14:00Z"/>
          <w:rFonts w:ascii="Arial" w:hAnsi="Arial" w:cs="Arial"/>
        </w:rPr>
      </w:pPr>
      <w:ins w:id="502" w:author="Nick" w:date="2012-01-02T13:14:00Z">
        <w:r w:rsidRPr="00196DD4">
          <w:rPr>
            <w:rFonts w:ascii="Arial" w:hAnsi="Arial" w:cs="Arial"/>
          </w:rPr>
          <w:t>Examples:</w:t>
        </w:r>
      </w:ins>
    </w:p>
    <w:p w:rsidR="00370399" w:rsidRPr="00196DD4" w:rsidRDefault="007F41FC" w:rsidP="00370399">
      <w:pPr>
        <w:rPr>
          <w:ins w:id="503" w:author="Nick" w:date="2012-01-02T13:14:00Z"/>
          <w:rFonts w:ascii="Arial" w:hAnsi="Arial" w:cs="Arial"/>
          <w:b/>
        </w:rPr>
      </w:pPr>
      <w:r>
        <w:rPr>
          <w:noProof/>
        </w:rPr>
        <w:drawing>
          <wp:inline distT="0" distB="0" distL="0" distR="0" wp14:anchorId="16B19F5C" wp14:editId="373B3808">
            <wp:extent cx="1057275" cy="105727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1057275" cy="1057275"/>
                    </a:xfrm>
                    <a:prstGeom prst="rect">
                      <a:avLst/>
                    </a:prstGeom>
                  </pic:spPr>
                </pic:pic>
              </a:graphicData>
            </a:graphic>
          </wp:inline>
        </w:drawing>
      </w:r>
      <w:ins w:id="504" w:author="Nick" w:date="2012-01-02T13:14:00Z">
        <w:r w:rsidR="00370399">
          <w:rPr>
            <w:rFonts w:ascii="Arial" w:hAnsi="Arial" w:cs="Arial"/>
            <w:color w:val="000066"/>
          </w:rPr>
          <w:br/>
          <w:t>Chord</w:t>
        </w:r>
        <w:r w:rsidR="00370399" w:rsidRPr="00370399">
          <w:rPr>
            <w:rFonts w:ascii="Arial" w:hAnsi="Arial" w:cs="Arial"/>
            <w:b/>
          </w:rPr>
          <w:t xml:space="preserve"> </w:t>
        </w:r>
      </w:ins>
    </w:p>
    <w:p w:rsidR="00370399" w:rsidRPr="00196DD4" w:rsidRDefault="00370399" w:rsidP="00370399">
      <w:pPr>
        <w:rPr>
          <w:ins w:id="505" w:author="Nick" w:date="2012-01-02T13:14:00Z"/>
          <w:rFonts w:ascii="Arial" w:hAnsi="Arial" w:cs="Arial"/>
        </w:rPr>
      </w:pPr>
      <w:ins w:id="506" w:author="Nick" w:date="2012-01-02T13:14:00Z">
        <w:r w:rsidRPr="00196DD4">
          <w:rPr>
            <w:rFonts w:ascii="Arial" w:hAnsi="Arial" w:cs="Arial"/>
          </w:rPr>
          <w:t>Definition:</w:t>
        </w:r>
      </w:ins>
      <w:r w:rsidR="007F41FC" w:rsidRPr="007F41FC">
        <w:t xml:space="preserve"> </w:t>
      </w:r>
      <w:r w:rsidR="007F41FC" w:rsidRPr="007F41FC">
        <w:rPr>
          <w:rFonts w:ascii="Arial" w:hAnsi="Arial" w:cs="Arial"/>
        </w:rPr>
        <w:t>A straight line joining the ends of an arc.</w:t>
      </w:r>
    </w:p>
    <w:p w:rsidR="00370399" w:rsidRPr="00196DD4" w:rsidRDefault="00370399" w:rsidP="00370399">
      <w:pPr>
        <w:rPr>
          <w:ins w:id="507" w:author="Nick" w:date="2012-01-02T13:14:00Z"/>
          <w:rFonts w:ascii="Arial" w:hAnsi="Arial" w:cs="Arial"/>
        </w:rPr>
      </w:pPr>
    </w:p>
    <w:p w:rsidR="00370399" w:rsidRPr="00196DD4" w:rsidRDefault="00370399" w:rsidP="00370399">
      <w:pPr>
        <w:rPr>
          <w:ins w:id="508" w:author="Nick" w:date="2012-01-02T13:14:00Z"/>
          <w:rFonts w:ascii="Arial" w:hAnsi="Arial" w:cs="Arial"/>
        </w:rPr>
      </w:pPr>
      <w:ins w:id="509" w:author="Nick" w:date="2012-01-02T13:14:00Z">
        <w:r w:rsidRPr="00196DD4">
          <w:rPr>
            <w:rFonts w:ascii="Arial" w:hAnsi="Arial" w:cs="Arial"/>
          </w:rPr>
          <w:t>Illustration:</w:t>
        </w:r>
      </w:ins>
    </w:p>
    <w:p w:rsidR="00370399" w:rsidRPr="00196DD4" w:rsidRDefault="007F41FC" w:rsidP="00370399">
      <w:pPr>
        <w:rPr>
          <w:ins w:id="510" w:author="Nick" w:date="2012-01-02T13:14:00Z"/>
          <w:rFonts w:ascii="Arial" w:hAnsi="Arial" w:cs="Arial"/>
        </w:rPr>
      </w:pPr>
      <w:r>
        <w:rPr>
          <w:noProof/>
        </w:rPr>
        <w:drawing>
          <wp:inline distT="0" distB="0" distL="0" distR="0" wp14:anchorId="48F69F3F" wp14:editId="384811FF">
            <wp:extent cx="1124829" cy="9620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124829" cy="962025"/>
                    </a:xfrm>
                    <a:prstGeom prst="rect">
                      <a:avLst/>
                    </a:prstGeom>
                  </pic:spPr>
                </pic:pic>
              </a:graphicData>
            </a:graphic>
          </wp:inline>
        </w:drawing>
      </w:r>
    </w:p>
    <w:p w:rsidR="00370399" w:rsidRPr="00196DD4" w:rsidRDefault="00370399" w:rsidP="00370399">
      <w:pPr>
        <w:rPr>
          <w:ins w:id="511" w:author="Nick" w:date="2012-01-02T13:14:00Z"/>
          <w:rFonts w:ascii="Arial" w:hAnsi="Arial" w:cs="Arial"/>
        </w:rPr>
      </w:pPr>
      <w:ins w:id="512" w:author="Nick" w:date="2012-01-02T13:14:00Z">
        <w:r w:rsidRPr="00196DD4">
          <w:rPr>
            <w:rFonts w:ascii="Arial" w:hAnsi="Arial" w:cs="Arial"/>
          </w:rPr>
          <w:t>Examples:</w:t>
        </w:r>
      </w:ins>
    </w:p>
    <w:p w:rsidR="00370399" w:rsidRPr="00196DD4" w:rsidRDefault="007F41FC" w:rsidP="00370399">
      <w:pPr>
        <w:rPr>
          <w:ins w:id="513" w:author="Nick" w:date="2012-01-02T13:14:00Z"/>
          <w:rFonts w:ascii="Arial" w:hAnsi="Arial" w:cs="Arial"/>
          <w:b/>
        </w:rPr>
      </w:pPr>
      <w:r>
        <w:rPr>
          <w:noProof/>
        </w:rPr>
        <w:drawing>
          <wp:inline distT="0" distB="0" distL="0" distR="0" wp14:anchorId="0EBD4D96" wp14:editId="0F5627DF">
            <wp:extent cx="1123950" cy="1082830"/>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1128692" cy="1087399"/>
                    </a:xfrm>
                    <a:prstGeom prst="rect">
                      <a:avLst/>
                    </a:prstGeom>
                  </pic:spPr>
                </pic:pic>
              </a:graphicData>
            </a:graphic>
          </wp:inline>
        </w:drawing>
      </w:r>
      <w:ins w:id="514" w:author="Nick" w:date="2012-01-02T13:14:00Z">
        <w:r w:rsidR="00370399">
          <w:rPr>
            <w:rFonts w:ascii="Arial" w:hAnsi="Arial" w:cs="Arial"/>
            <w:color w:val="000066"/>
          </w:rPr>
          <w:br/>
          <w:t>Secant</w:t>
        </w:r>
        <w:r w:rsidR="00370399" w:rsidRPr="00370399">
          <w:rPr>
            <w:rFonts w:ascii="Arial" w:hAnsi="Arial" w:cs="Arial"/>
            <w:b/>
          </w:rPr>
          <w:t xml:space="preserve"> </w:t>
        </w:r>
      </w:ins>
    </w:p>
    <w:p w:rsidR="00370399" w:rsidRPr="00196DD4" w:rsidRDefault="00370399" w:rsidP="00370399">
      <w:pPr>
        <w:rPr>
          <w:ins w:id="515" w:author="Nick" w:date="2012-01-02T13:14:00Z"/>
          <w:rFonts w:ascii="Arial" w:hAnsi="Arial" w:cs="Arial"/>
        </w:rPr>
      </w:pPr>
      <w:ins w:id="516" w:author="Nick" w:date="2012-01-02T13:14:00Z">
        <w:r w:rsidRPr="00196DD4">
          <w:rPr>
            <w:rFonts w:ascii="Arial" w:hAnsi="Arial" w:cs="Arial"/>
          </w:rPr>
          <w:t>Definition:</w:t>
        </w:r>
      </w:ins>
      <w:r w:rsidR="007F41FC" w:rsidRPr="007F41FC">
        <w:t xml:space="preserve"> </w:t>
      </w:r>
      <w:r w:rsidR="007F41FC" w:rsidRPr="007F41FC">
        <w:rPr>
          <w:rFonts w:ascii="Arial" w:hAnsi="Arial" w:cs="Arial"/>
        </w:rPr>
        <w:t>The ratio of the hypotenuse to the shorter side adjacent to an acute angle (in a right-angled triangle); the reciprocal of a cosine.</w:t>
      </w:r>
    </w:p>
    <w:p w:rsidR="00370399" w:rsidRPr="00196DD4" w:rsidRDefault="00370399" w:rsidP="00370399">
      <w:pPr>
        <w:rPr>
          <w:ins w:id="517" w:author="Nick" w:date="2012-01-02T13:14:00Z"/>
          <w:rFonts w:ascii="Arial" w:hAnsi="Arial" w:cs="Arial"/>
        </w:rPr>
      </w:pPr>
    </w:p>
    <w:p w:rsidR="00370399" w:rsidRPr="00196DD4" w:rsidRDefault="00370399" w:rsidP="00370399">
      <w:pPr>
        <w:rPr>
          <w:ins w:id="518" w:author="Nick" w:date="2012-01-02T13:14:00Z"/>
          <w:rFonts w:ascii="Arial" w:hAnsi="Arial" w:cs="Arial"/>
        </w:rPr>
      </w:pPr>
      <w:ins w:id="519" w:author="Nick" w:date="2012-01-02T13:14:00Z">
        <w:r w:rsidRPr="00196DD4">
          <w:rPr>
            <w:rFonts w:ascii="Arial" w:hAnsi="Arial" w:cs="Arial"/>
          </w:rPr>
          <w:t>Illustration:</w:t>
        </w:r>
      </w:ins>
    </w:p>
    <w:p w:rsidR="00370399" w:rsidRPr="00196DD4" w:rsidRDefault="007F41FC" w:rsidP="00370399">
      <w:pPr>
        <w:rPr>
          <w:ins w:id="520" w:author="Nick" w:date="2012-01-02T13:14:00Z"/>
          <w:rFonts w:ascii="Arial" w:hAnsi="Arial" w:cs="Arial"/>
        </w:rPr>
      </w:pPr>
      <w:r>
        <w:rPr>
          <w:noProof/>
        </w:rPr>
        <w:drawing>
          <wp:inline distT="0" distB="0" distL="0" distR="0" wp14:anchorId="7687FB71" wp14:editId="21F364CF">
            <wp:extent cx="1337329" cy="10477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1337329" cy="1047750"/>
                    </a:xfrm>
                    <a:prstGeom prst="rect">
                      <a:avLst/>
                    </a:prstGeom>
                  </pic:spPr>
                </pic:pic>
              </a:graphicData>
            </a:graphic>
          </wp:inline>
        </w:drawing>
      </w:r>
    </w:p>
    <w:p w:rsidR="007F41FC" w:rsidRDefault="007F41FC" w:rsidP="00370399">
      <w:pPr>
        <w:rPr>
          <w:rFonts w:ascii="Arial" w:hAnsi="Arial" w:cs="Arial"/>
        </w:rPr>
      </w:pPr>
    </w:p>
    <w:p w:rsidR="00370399" w:rsidRPr="00196DD4" w:rsidRDefault="00370399" w:rsidP="00370399">
      <w:pPr>
        <w:rPr>
          <w:ins w:id="521" w:author="Nick" w:date="2012-01-02T13:14:00Z"/>
          <w:rFonts w:ascii="Arial" w:hAnsi="Arial" w:cs="Arial"/>
        </w:rPr>
      </w:pPr>
      <w:ins w:id="522" w:author="Nick" w:date="2012-01-02T13:14:00Z">
        <w:r w:rsidRPr="00196DD4">
          <w:rPr>
            <w:rFonts w:ascii="Arial" w:hAnsi="Arial" w:cs="Arial"/>
          </w:rPr>
          <w:lastRenderedPageBreak/>
          <w:t>Examples:</w:t>
        </w:r>
      </w:ins>
    </w:p>
    <w:p w:rsidR="00370399" w:rsidRPr="00196DD4" w:rsidRDefault="007F41FC" w:rsidP="00370399">
      <w:pPr>
        <w:rPr>
          <w:ins w:id="523" w:author="Nick" w:date="2012-01-02T13:14:00Z"/>
          <w:rFonts w:ascii="Arial" w:hAnsi="Arial" w:cs="Arial"/>
          <w:b/>
        </w:rPr>
      </w:pPr>
      <w:r>
        <w:rPr>
          <w:noProof/>
        </w:rPr>
        <w:drawing>
          <wp:inline distT="0" distB="0" distL="0" distR="0" wp14:anchorId="42EDFE93" wp14:editId="3F4C2358">
            <wp:extent cx="1412875" cy="8477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415254" cy="849152"/>
                    </a:xfrm>
                    <a:prstGeom prst="rect">
                      <a:avLst/>
                    </a:prstGeom>
                  </pic:spPr>
                </pic:pic>
              </a:graphicData>
            </a:graphic>
          </wp:inline>
        </w:drawing>
      </w:r>
      <w:ins w:id="524" w:author="Nick" w:date="2012-01-02T13:14:00Z">
        <w:r w:rsidR="00370399">
          <w:rPr>
            <w:rFonts w:ascii="Arial" w:hAnsi="Arial" w:cs="Arial"/>
            <w:color w:val="000066"/>
          </w:rPr>
          <w:br/>
          <w:t>Tangent</w:t>
        </w:r>
        <w:r w:rsidR="00370399" w:rsidRPr="00370399">
          <w:rPr>
            <w:rFonts w:ascii="Arial" w:hAnsi="Arial" w:cs="Arial"/>
            <w:b/>
          </w:rPr>
          <w:t xml:space="preserve"> </w:t>
        </w:r>
      </w:ins>
    </w:p>
    <w:p w:rsidR="00370399" w:rsidRPr="007F41FC" w:rsidRDefault="00370399" w:rsidP="00370399">
      <w:pPr>
        <w:rPr>
          <w:ins w:id="525" w:author="Nick" w:date="2012-01-02T13:14:00Z"/>
          <w:rFonts w:asciiTheme="majorHAnsi" w:hAnsiTheme="majorHAnsi" w:cs="Arial"/>
        </w:rPr>
      </w:pPr>
      <w:ins w:id="526" w:author="Nick" w:date="2012-01-02T13:14:00Z">
        <w:r w:rsidRPr="007F41FC">
          <w:rPr>
            <w:rFonts w:asciiTheme="majorHAnsi" w:hAnsiTheme="majorHAnsi" w:cs="Arial"/>
          </w:rPr>
          <w:t>Definition:</w:t>
        </w:r>
      </w:ins>
      <w:r w:rsidR="007F41FC" w:rsidRPr="007F41FC">
        <w:rPr>
          <w:rFonts w:asciiTheme="majorHAnsi" w:hAnsiTheme="majorHAnsi"/>
          <w:noProof/>
        </w:rPr>
        <w:t xml:space="preserve"> A straight line or plane that touches a curve or curved surface at a point, but if extended does not cross it at that point.</w:t>
      </w:r>
    </w:p>
    <w:p w:rsidR="00370399" w:rsidRPr="00196DD4" w:rsidRDefault="00370399" w:rsidP="00370399">
      <w:pPr>
        <w:rPr>
          <w:ins w:id="527" w:author="Nick" w:date="2012-01-02T13:14:00Z"/>
          <w:rFonts w:ascii="Arial" w:hAnsi="Arial" w:cs="Arial"/>
        </w:rPr>
      </w:pPr>
    </w:p>
    <w:p w:rsidR="00370399" w:rsidRPr="00196DD4" w:rsidRDefault="00370399" w:rsidP="00370399">
      <w:pPr>
        <w:rPr>
          <w:ins w:id="528" w:author="Nick" w:date="2012-01-02T13:14:00Z"/>
          <w:rFonts w:ascii="Arial" w:hAnsi="Arial" w:cs="Arial"/>
        </w:rPr>
      </w:pPr>
      <w:ins w:id="529" w:author="Nick" w:date="2012-01-02T13:14:00Z">
        <w:r w:rsidRPr="00196DD4">
          <w:rPr>
            <w:rFonts w:ascii="Arial" w:hAnsi="Arial" w:cs="Arial"/>
          </w:rPr>
          <w:t>Illustration:</w:t>
        </w:r>
      </w:ins>
    </w:p>
    <w:p w:rsidR="00370399" w:rsidRPr="00196DD4" w:rsidRDefault="007F41FC" w:rsidP="00370399">
      <w:pPr>
        <w:rPr>
          <w:ins w:id="530" w:author="Nick" w:date="2012-01-02T13:14:00Z"/>
          <w:rFonts w:ascii="Arial" w:hAnsi="Arial" w:cs="Arial"/>
        </w:rPr>
      </w:pPr>
      <w:r>
        <w:rPr>
          <w:noProof/>
        </w:rPr>
        <w:drawing>
          <wp:inline distT="0" distB="0" distL="0" distR="0" wp14:anchorId="4773EC23" wp14:editId="4536C3C5">
            <wp:extent cx="1441485" cy="971550"/>
            <wp:effectExtent l="0" t="0" r="6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1441485" cy="971550"/>
                    </a:xfrm>
                    <a:prstGeom prst="rect">
                      <a:avLst/>
                    </a:prstGeom>
                  </pic:spPr>
                </pic:pic>
              </a:graphicData>
            </a:graphic>
          </wp:inline>
        </w:drawing>
      </w:r>
    </w:p>
    <w:p w:rsidR="00370399" w:rsidRPr="00196DD4" w:rsidRDefault="00370399" w:rsidP="00370399">
      <w:pPr>
        <w:rPr>
          <w:ins w:id="531" w:author="Nick" w:date="2012-01-02T13:14:00Z"/>
          <w:rFonts w:ascii="Arial" w:hAnsi="Arial" w:cs="Arial"/>
        </w:rPr>
      </w:pPr>
      <w:ins w:id="532" w:author="Nick" w:date="2012-01-02T13:14:00Z">
        <w:r w:rsidRPr="00196DD4">
          <w:rPr>
            <w:rFonts w:ascii="Arial" w:hAnsi="Arial" w:cs="Arial"/>
          </w:rPr>
          <w:t>Examples:</w:t>
        </w:r>
      </w:ins>
    </w:p>
    <w:p w:rsidR="00370399" w:rsidRPr="00196DD4" w:rsidRDefault="007F41FC" w:rsidP="00370399">
      <w:pPr>
        <w:rPr>
          <w:ins w:id="533" w:author="Nick" w:date="2012-01-02T13:14:00Z"/>
          <w:rFonts w:ascii="Arial" w:hAnsi="Arial" w:cs="Arial"/>
          <w:b/>
        </w:rPr>
      </w:pPr>
      <w:r>
        <w:rPr>
          <w:noProof/>
        </w:rPr>
        <w:drawing>
          <wp:inline distT="0" distB="0" distL="0" distR="0" wp14:anchorId="7DABA49C" wp14:editId="3CD6E5F7">
            <wp:extent cx="1883884" cy="102870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883884" cy="1028700"/>
                    </a:xfrm>
                    <a:prstGeom prst="rect">
                      <a:avLst/>
                    </a:prstGeom>
                  </pic:spPr>
                </pic:pic>
              </a:graphicData>
            </a:graphic>
          </wp:inline>
        </w:drawing>
      </w:r>
      <w:ins w:id="534" w:author="Nick" w:date="2012-01-02T13:14:00Z">
        <w:r w:rsidR="00370399">
          <w:rPr>
            <w:rFonts w:ascii="Arial" w:hAnsi="Arial" w:cs="Arial"/>
            <w:color w:val="000066"/>
          </w:rPr>
          <w:br/>
          <w:t>Central Angle</w:t>
        </w:r>
        <w:r w:rsidR="00370399" w:rsidRPr="00370399">
          <w:rPr>
            <w:rFonts w:ascii="Arial" w:hAnsi="Arial" w:cs="Arial"/>
            <w:b/>
          </w:rPr>
          <w:t xml:space="preserve"> </w:t>
        </w:r>
      </w:ins>
    </w:p>
    <w:p w:rsidR="00370399" w:rsidRPr="00196DD4" w:rsidRDefault="00370399" w:rsidP="00FA4DE4">
      <w:pPr>
        <w:rPr>
          <w:ins w:id="535" w:author="Nick" w:date="2012-01-02T13:14:00Z"/>
          <w:rFonts w:ascii="Arial" w:hAnsi="Arial" w:cs="Arial"/>
        </w:rPr>
      </w:pPr>
      <w:ins w:id="536" w:author="Nick" w:date="2012-01-02T13:14:00Z">
        <w:r w:rsidRPr="00196DD4">
          <w:rPr>
            <w:rFonts w:ascii="Arial" w:hAnsi="Arial" w:cs="Arial"/>
          </w:rPr>
          <w:t>Definition:</w:t>
        </w:r>
      </w:ins>
      <w:r w:rsidR="00FA4DE4" w:rsidRPr="00FA4DE4">
        <w:t xml:space="preserve"> </w:t>
      </w:r>
      <w:r w:rsidR="00FA4DE4" w:rsidRPr="00FA4DE4">
        <w:rPr>
          <w:rFonts w:ascii="Arial" w:hAnsi="Arial" w:cs="Arial"/>
        </w:rPr>
        <w:t>A central angle is an angle whose vertex is the center of a circle, and whose sides pass through a pair of points on the circle</w:t>
      </w:r>
    </w:p>
    <w:p w:rsidR="00370399" w:rsidRPr="00196DD4" w:rsidRDefault="00370399" w:rsidP="00370399">
      <w:pPr>
        <w:rPr>
          <w:ins w:id="537" w:author="Nick" w:date="2012-01-02T13:14:00Z"/>
          <w:rFonts w:ascii="Arial" w:hAnsi="Arial" w:cs="Arial"/>
        </w:rPr>
      </w:pPr>
    </w:p>
    <w:p w:rsidR="00370399" w:rsidRPr="00196DD4" w:rsidRDefault="00370399" w:rsidP="00370399">
      <w:pPr>
        <w:rPr>
          <w:ins w:id="538" w:author="Nick" w:date="2012-01-02T13:14:00Z"/>
          <w:rFonts w:ascii="Arial" w:hAnsi="Arial" w:cs="Arial"/>
        </w:rPr>
      </w:pPr>
      <w:ins w:id="539" w:author="Nick" w:date="2012-01-02T13:14:00Z">
        <w:r w:rsidRPr="00196DD4">
          <w:rPr>
            <w:rFonts w:ascii="Arial" w:hAnsi="Arial" w:cs="Arial"/>
          </w:rPr>
          <w:t>Illustration:</w:t>
        </w:r>
      </w:ins>
    </w:p>
    <w:p w:rsidR="00370399" w:rsidRPr="00196DD4" w:rsidRDefault="00FA4DE4" w:rsidP="00370399">
      <w:pPr>
        <w:rPr>
          <w:ins w:id="540" w:author="Nick" w:date="2012-01-02T13:14:00Z"/>
          <w:rFonts w:ascii="Arial" w:hAnsi="Arial" w:cs="Arial"/>
        </w:rPr>
      </w:pPr>
      <w:r>
        <w:rPr>
          <w:noProof/>
        </w:rPr>
        <w:drawing>
          <wp:inline distT="0" distB="0" distL="0" distR="0" wp14:anchorId="6AC72CAD" wp14:editId="70843FFD">
            <wp:extent cx="1108508" cy="113347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1108508" cy="1133475"/>
                    </a:xfrm>
                    <a:prstGeom prst="rect">
                      <a:avLst/>
                    </a:prstGeom>
                  </pic:spPr>
                </pic:pic>
              </a:graphicData>
            </a:graphic>
          </wp:inline>
        </w:drawing>
      </w:r>
    </w:p>
    <w:p w:rsidR="00370399" w:rsidRPr="00196DD4" w:rsidRDefault="00370399" w:rsidP="00370399">
      <w:pPr>
        <w:rPr>
          <w:ins w:id="541" w:author="Nick" w:date="2012-01-02T13:14:00Z"/>
          <w:rFonts w:ascii="Arial" w:hAnsi="Arial" w:cs="Arial"/>
        </w:rPr>
      </w:pPr>
      <w:ins w:id="542" w:author="Nick" w:date="2012-01-02T13:14:00Z">
        <w:r w:rsidRPr="00196DD4">
          <w:rPr>
            <w:rFonts w:ascii="Arial" w:hAnsi="Arial" w:cs="Arial"/>
          </w:rPr>
          <w:t>Examples:</w:t>
        </w:r>
      </w:ins>
    </w:p>
    <w:p w:rsidR="00370399" w:rsidRPr="00196DD4" w:rsidRDefault="00FA4DE4" w:rsidP="00370399">
      <w:pPr>
        <w:rPr>
          <w:ins w:id="543" w:author="Nick" w:date="2012-01-02T13:14:00Z"/>
          <w:rFonts w:ascii="Arial" w:hAnsi="Arial" w:cs="Arial"/>
          <w:b/>
        </w:rPr>
      </w:pPr>
      <w:r>
        <w:rPr>
          <w:noProof/>
        </w:rPr>
        <w:drawing>
          <wp:inline distT="0" distB="0" distL="0" distR="0" wp14:anchorId="0E2CA343" wp14:editId="618006DF">
            <wp:extent cx="1023602" cy="1038225"/>
            <wp:effectExtent l="0" t="0" r="571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023602" cy="1038225"/>
                    </a:xfrm>
                    <a:prstGeom prst="rect">
                      <a:avLst/>
                    </a:prstGeom>
                  </pic:spPr>
                </pic:pic>
              </a:graphicData>
            </a:graphic>
          </wp:inline>
        </w:drawing>
      </w:r>
      <w:ins w:id="544" w:author="Nick" w:date="2012-01-02T13:14:00Z">
        <w:r w:rsidR="00370399">
          <w:rPr>
            <w:rFonts w:ascii="Arial" w:hAnsi="Arial" w:cs="Arial"/>
            <w:color w:val="000066"/>
          </w:rPr>
          <w:br/>
          <w:t>Inscribed Angle</w:t>
        </w:r>
        <w:r w:rsidR="00370399" w:rsidRPr="00370399">
          <w:rPr>
            <w:rFonts w:ascii="Arial" w:hAnsi="Arial" w:cs="Arial"/>
            <w:b/>
          </w:rPr>
          <w:t xml:space="preserve"> </w:t>
        </w:r>
      </w:ins>
    </w:p>
    <w:p w:rsidR="00370399" w:rsidRPr="00196DD4" w:rsidRDefault="00370399" w:rsidP="00370399">
      <w:pPr>
        <w:rPr>
          <w:ins w:id="545" w:author="Nick" w:date="2012-01-02T13:14:00Z"/>
          <w:rFonts w:ascii="Arial" w:hAnsi="Arial" w:cs="Arial"/>
        </w:rPr>
      </w:pPr>
      <w:ins w:id="546" w:author="Nick" w:date="2012-01-02T13:14:00Z">
        <w:r w:rsidRPr="00196DD4">
          <w:rPr>
            <w:rFonts w:ascii="Arial" w:hAnsi="Arial" w:cs="Arial"/>
          </w:rPr>
          <w:t>Definition:</w:t>
        </w:r>
      </w:ins>
      <w:r w:rsidR="00FA4DE4" w:rsidRPr="00FA4DE4">
        <w:t xml:space="preserve"> </w:t>
      </w:r>
      <w:r w:rsidR="00FA4DE4" w:rsidRPr="00FA4DE4">
        <w:rPr>
          <w:rFonts w:ascii="Arial" w:hAnsi="Arial" w:cs="Arial"/>
        </w:rPr>
        <w:t>is formed when two secant lines of a circle (or, in a degenerate case, when one secant line and one tangent line of that circle) intersect on the circle.</w:t>
      </w:r>
    </w:p>
    <w:p w:rsidR="00370399" w:rsidRPr="00196DD4" w:rsidRDefault="00370399" w:rsidP="00370399">
      <w:pPr>
        <w:rPr>
          <w:ins w:id="547" w:author="Nick" w:date="2012-01-02T13:14:00Z"/>
          <w:rFonts w:ascii="Arial" w:hAnsi="Arial" w:cs="Arial"/>
        </w:rPr>
      </w:pPr>
    </w:p>
    <w:p w:rsidR="00FA4DE4" w:rsidRDefault="00FA4DE4" w:rsidP="00370399">
      <w:pPr>
        <w:rPr>
          <w:rFonts w:ascii="Arial" w:hAnsi="Arial" w:cs="Arial"/>
        </w:rPr>
      </w:pPr>
    </w:p>
    <w:p w:rsidR="00FA4DE4" w:rsidRPr="00196DD4" w:rsidRDefault="00370399" w:rsidP="00370399">
      <w:pPr>
        <w:rPr>
          <w:ins w:id="548" w:author="Nick" w:date="2012-01-02T13:14:00Z"/>
          <w:rFonts w:ascii="Arial" w:hAnsi="Arial" w:cs="Arial"/>
        </w:rPr>
      </w:pPr>
      <w:ins w:id="549" w:author="Nick" w:date="2012-01-02T13:14:00Z">
        <w:r w:rsidRPr="00196DD4">
          <w:rPr>
            <w:rFonts w:ascii="Arial" w:hAnsi="Arial" w:cs="Arial"/>
          </w:rPr>
          <w:lastRenderedPageBreak/>
          <w:t>Illustration:</w:t>
        </w:r>
      </w:ins>
    </w:p>
    <w:p w:rsidR="00370399" w:rsidRPr="00196DD4" w:rsidRDefault="00FA4DE4" w:rsidP="00370399">
      <w:pPr>
        <w:rPr>
          <w:ins w:id="550" w:author="Nick" w:date="2012-01-02T13:14:00Z"/>
          <w:rFonts w:ascii="Arial" w:hAnsi="Arial" w:cs="Arial"/>
        </w:rPr>
      </w:pPr>
      <w:r>
        <w:rPr>
          <w:noProof/>
        </w:rPr>
        <w:drawing>
          <wp:inline distT="0" distB="0" distL="0" distR="0" wp14:anchorId="7157AC32" wp14:editId="04C2BFFA">
            <wp:extent cx="1057275" cy="10572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1057275" cy="1057275"/>
                    </a:xfrm>
                    <a:prstGeom prst="rect">
                      <a:avLst/>
                    </a:prstGeom>
                  </pic:spPr>
                </pic:pic>
              </a:graphicData>
            </a:graphic>
          </wp:inline>
        </w:drawing>
      </w:r>
    </w:p>
    <w:p w:rsidR="00370399" w:rsidRPr="00196DD4" w:rsidRDefault="00370399" w:rsidP="00370399">
      <w:pPr>
        <w:rPr>
          <w:ins w:id="551" w:author="Nick" w:date="2012-01-02T13:14:00Z"/>
          <w:rFonts w:ascii="Arial" w:hAnsi="Arial" w:cs="Arial"/>
        </w:rPr>
      </w:pPr>
      <w:ins w:id="552" w:author="Nick" w:date="2012-01-02T13:14:00Z">
        <w:r w:rsidRPr="00196DD4">
          <w:rPr>
            <w:rFonts w:ascii="Arial" w:hAnsi="Arial" w:cs="Arial"/>
          </w:rPr>
          <w:t>Examples:</w:t>
        </w:r>
      </w:ins>
    </w:p>
    <w:p w:rsidR="00370399" w:rsidRPr="00196DD4" w:rsidRDefault="00FA4DE4" w:rsidP="00370399">
      <w:pPr>
        <w:rPr>
          <w:ins w:id="553" w:author="Nick" w:date="2012-01-02T13:14:00Z"/>
          <w:rFonts w:ascii="Arial" w:hAnsi="Arial" w:cs="Arial"/>
          <w:b/>
        </w:rPr>
      </w:pPr>
      <w:r>
        <w:rPr>
          <w:noProof/>
        </w:rPr>
        <w:drawing>
          <wp:inline distT="0" distB="0" distL="0" distR="0" wp14:anchorId="797EACA0" wp14:editId="30D074F4">
            <wp:extent cx="1057275" cy="950209"/>
            <wp:effectExtent l="0" t="0" r="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057275" cy="950209"/>
                    </a:xfrm>
                    <a:prstGeom prst="rect">
                      <a:avLst/>
                    </a:prstGeom>
                  </pic:spPr>
                </pic:pic>
              </a:graphicData>
            </a:graphic>
          </wp:inline>
        </w:drawing>
      </w:r>
      <w:ins w:id="554" w:author="Nick" w:date="2012-01-02T13:14:00Z">
        <w:r w:rsidR="00370399">
          <w:rPr>
            <w:rFonts w:ascii="Arial" w:hAnsi="Arial" w:cs="Arial"/>
            <w:color w:val="000066"/>
          </w:rPr>
          <w:br/>
          <w:t>Arc Addition Postulate</w:t>
        </w:r>
        <w:r w:rsidR="00370399" w:rsidRPr="00370399">
          <w:rPr>
            <w:rFonts w:ascii="Arial" w:hAnsi="Arial" w:cs="Arial"/>
            <w:b/>
          </w:rPr>
          <w:t xml:space="preserve"> </w:t>
        </w:r>
      </w:ins>
    </w:p>
    <w:p w:rsidR="00370399" w:rsidRPr="00196DD4" w:rsidRDefault="00370399" w:rsidP="00370399">
      <w:pPr>
        <w:rPr>
          <w:ins w:id="555" w:author="Nick" w:date="2012-01-02T13:14:00Z"/>
          <w:rFonts w:ascii="Arial" w:hAnsi="Arial" w:cs="Arial"/>
        </w:rPr>
      </w:pPr>
      <w:ins w:id="556" w:author="Nick" w:date="2012-01-02T13:14:00Z">
        <w:r w:rsidRPr="00196DD4">
          <w:rPr>
            <w:rFonts w:ascii="Arial" w:hAnsi="Arial" w:cs="Arial"/>
          </w:rPr>
          <w:t>Definition:</w:t>
        </w:r>
      </w:ins>
      <w:r w:rsidR="00EB5CC1" w:rsidRPr="00EB5CC1">
        <w:t xml:space="preserve"> </w:t>
      </w:r>
      <w:r w:rsidR="00EB5CC1" w:rsidRPr="00EB5CC1">
        <w:rPr>
          <w:rFonts w:ascii="Arial" w:hAnsi="Arial" w:cs="Arial"/>
        </w:rPr>
        <w:t>The measure of an arc formed by two adjacent arcs is the sum of the measures of the two arcs.</w:t>
      </w:r>
    </w:p>
    <w:p w:rsidR="00370399" w:rsidRPr="00196DD4" w:rsidRDefault="00370399" w:rsidP="00370399">
      <w:pPr>
        <w:rPr>
          <w:ins w:id="557" w:author="Nick" w:date="2012-01-02T13:14:00Z"/>
          <w:rFonts w:ascii="Arial" w:hAnsi="Arial" w:cs="Arial"/>
        </w:rPr>
      </w:pPr>
    </w:p>
    <w:p w:rsidR="00370399" w:rsidRPr="00196DD4" w:rsidRDefault="00370399" w:rsidP="00370399">
      <w:pPr>
        <w:rPr>
          <w:ins w:id="558" w:author="Nick" w:date="2012-01-02T13:14:00Z"/>
          <w:rFonts w:ascii="Arial" w:hAnsi="Arial" w:cs="Arial"/>
        </w:rPr>
      </w:pPr>
      <w:ins w:id="559" w:author="Nick" w:date="2012-01-02T13:14:00Z">
        <w:r w:rsidRPr="00196DD4">
          <w:rPr>
            <w:rFonts w:ascii="Arial" w:hAnsi="Arial" w:cs="Arial"/>
          </w:rPr>
          <w:t>Illustration:</w:t>
        </w:r>
      </w:ins>
    </w:p>
    <w:p w:rsidR="00370399" w:rsidRPr="00196DD4" w:rsidRDefault="00EB5CC1" w:rsidP="00370399">
      <w:pPr>
        <w:rPr>
          <w:ins w:id="560" w:author="Nick" w:date="2012-01-02T13:14:00Z"/>
          <w:rFonts w:ascii="Arial" w:hAnsi="Arial" w:cs="Arial"/>
        </w:rPr>
      </w:pPr>
      <w:r>
        <w:rPr>
          <w:noProof/>
        </w:rPr>
        <w:drawing>
          <wp:inline distT="0" distB="0" distL="0" distR="0" wp14:anchorId="377F18A9" wp14:editId="70EAAE90">
            <wp:extent cx="1117824" cy="1143000"/>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117824" cy="1143000"/>
                    </a:xfrm>
                    <a:prstGeom prst="rect">
                      <a:avLst/>
                    </a:prstGeom>
                  </pic:spPr>
                </pic:pic>
              </a:graphicData>
            </a:graphic>
          </wp:inline>
        </w:drawing>
      </w:r>
    </w:p>
    <w:p w:rsidR="00370399" w:rsidRPr="00196DD4" w:rsidRDefault="00370399" w:rsidP="00370399">
      <w:pPr>
        <w:rPr>
          <w:ins w:id="561" w:author="Nick" w:date="2012-01-02T13:14:00Z"/>
          <w:rFonts w:ascii="Arial" w:hAnsi="Arial" w:cs="Arial"/>
        </w:rPr>
      </w:pPr>
      <w:ins w:id="562" w:author="Nick" w:date="2012-01-02T13:14:00Z">
        <w:r w:rsidRPr="00196DD4">
          <w:rPr>
            <w:rFonts w:ascii="Arial" w:hAnsi="Arial" w:cs="Arial"/>
          </w:rPr>
          <w:t>Examples:</w:t>
        </w:r>
      </w:ins>
    </w:p>
    <w:p w:rsidR="00370399" w:rsidRPr="00196DD4" w:rsidRDefault="00EB5CC1" w:rsidP="00370399">
      <w:pPr>
        <w:rPr>
          <w:ins w:id="563" w:author="Nick" w:date="2012-01-02T13:14:00Z"/>
          <w:rFonts w:ascii="Arial" w:hAnsi="Arial" w:cs="Arial"/>
          <w:b/>
        </w:rPr>
      </w:pPr>
      <w:r>
        <w:rPr>
          <w:noProof/>
        </w:rPr>
        <w:drawing>
          <wp:inline distT="0" distB="0" distL="0" distR="0" wp14:anchorId="5715A09E" wp14:editId="1ED52EEA">
            <wp:extent cx="1115797" cy="1236282"/>
            <wp:effectExtent l="0" t="0" r="8255"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1117316" cy="1237965"/>
                    </a:xfrm>
                    <a:prstGeom prst="rect">
                      <a:avLst/>
                    </a:prstGeom>
                  </pic:spPr>
                </pic:pic>
              </a:graphicData>
            </a:graphic>
          </wp:inline>
        </w:drawing>
      </w:r>
      <w:ins w:id="564" w:author="Nick" w:date="2012-01-02T13:14:00Z">
        <w:r w:rsidR="00370399">
          <w:rPr>
            <w:rFonts w:ascii="Arial" w:hAnsi="Arial" w:cs="Arial"/>
            <w:color w:val="000066"/>
          </w:rPr>
          <w:br/>
          <w:t xml:space="preserve">Arc </w:t>
        </w:r>
        <w:proofErr w:type="spellStart"/>
        <w:r w:rsidR="00370399">
          <w:rPr>
            <w:rFonts w:ascii="Arial" w:hAnsi="Arial" w:cs="Arial"/>
            <w:color w:val="000066"/>
          </w:rPr>
          <w:t>Lenght</w:t>
        </w:r>
        <w:proofErr w:type="spellEnd"/>
        <w:r w:rsidR="00370399">
          <w:rPr>
            <w:rFonts w:ascii="Arial" w:hAnsi="Arial" w:cs="Arial"/>
            <w:color w:val="000066"/>
          </w:rPr>
          <w:t xml:space="preserve"> Formula</w:t>
        </w:r>
        <w:r w:rsidR="00370399" w:rsidRPr="00370399">
          <w:rPr>
            <w:rFonts w:ascii="Arial" w:hAnsi="Arial" w:cs="Arial"/>
            <w:b/>
          </w:rPr>
          <w:t xml:space="preserve"> </w:t>
        </w:r>
      </w:ins>
    </w:p>
    <w:p w:rsidR="00370399" w:rsidRPr="00196DD4" w:rsidRDefault="00370399" w:rsidP="00370399">
      <w:pPr>
        <w:rPr>
          <w:ins w:id="565" w:author="Nick" w:date="2012-01-02T13:14:00Z"/>
          <w:rFonts w:ascii="Arial" w:hAnsi="Arial" w:cs="Arial"/>
        </w:rPr>
      </w:pPr>
      <w:ins w:id="566" w:author="Nick" w:date="2012-01-02T13:14:00Z">
        <w:r w:rsidRPr="00196DD4">
          <w:rPr>
            <w:rFonts w:ascii="Arial" w:hAnsi="Arial" w:cs="Arial"/>
          </w:rPr>
          <w:t>Definition:</w:t>
        </w:r>
      </w:ins>
      <w:r w:rsidR="00EB5CC1" w:rsidRPr="00EB5CC1">
        <w:t xml:space="preserve"> </w:t>
      </w:r>
      <w:r w:rsidR="00EB5CC1" w:rsidRPr="00EB5CC1">
        <w:rPr>
          <w:rFonts w:ascii="Arial" w:hAnsi="Arial" w:cs="Arial"/>
        </w:rPr>
        <w:t>to calculate it from the radius</w:t>
      </w:r>
      <w:r w:rsidR="00EB5CC1">
        <w:rPr>
          <w:rFonts w:ascii="Arial" w:hAnsi="Arial" w:cs="Arial"/>
        </w:rPr>
        <w:t xml:space="preserve"> and central angle of the arc. </w:t>
      </w:r>
    </w:p>
    <w:p w:rsidR="00370399" w:rsidRPr="00196DD4" w:rsidRDefault="00370399" w:rsidP="00370399">
      <w:pPr>
        <w:rPr>
          <w:ins w:id="567" w:author="Nick" w:date="2012-01-02T13:14:00Z"/>
          <w:rFonts w:ascii="Arial" w:hAnsi="Arial" w:cs="Arial"/>
        </w:rPr>
      </w:pPr>
    </w:p>
    <w:p w:rsidR="00370399" w:rsidRPr="00196DD4" w:rsidRDefault="00370399" w:rsidP="00370399">
      <w:pPr>
        <w:rPr>
          <w:ins w:id="568" w:author="Nick" w:date="2012-01-02T13:14:00Z"/>
          <w:rFonts w:ascii="Arial" w:hAnsi="Arial" w:cs="Arial"/>
        </w:rPr>
      </w:pPr>
      <w:ins w:id="569" w:author="Nick" w:date="2012-01-02T13:14:00Z">
        <w:r w:rsidRPr="00196DD4">
          <w:rPr>
            <w:rFonts w:ascii="Arial" w:hAnsi="Arial" w:cs="Arial"/>
          </w:rPr>
          <w:t>Illustration:</w:t>
        </w:r>
      </w:ins>
      <w:r w:rsidR="00EB5CC1" w:rsidRPr="00EB5CC1">
        <w:rPr>
          <w:noProof/>
        </w:rPr>
        <w:t xml:space="preserve"> </w:t>
      </w:r>
    </w:p>
    <w:p w:rsidR="00370399" w:rsidRPr="00196DD4" w:rsidRDefault="00EB5CC1" w:rsidP="00370399">
      <w:pPr>
        <w:rPr>
          <w:ins w:id="570" w:author="Nick" w:date="2012-01-02T13:14:00Z"/>
          <w:rFonts w:ascii="Arial" w:hAnsi="Arial" w:cs="Arial"/>
        </w:rPr>
      </w:pPr>
      <w:r>
        <w:rPr>
          <w:noProof/>
        </w:rPr>
        <w:drawing>
          <wp:inline distT="0" distB="0" distL="0" distR="0" wp14:anchorId="689579A6" wp14:editId="4968D0DD">
            <wp:extent cx="1466850" cy="16954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466850" cy="1695450"/>
                    </a:xfrm>
                    <a:prstGeom prst="rect">
                      <a:avLst/>
                    </a:prstGeom>
                  </pic:spPr>
                </pic:pic>
              </a:graphicData>
            </a:graphic>
          </wp:inline>
        </w:drawing>
      </w:r>
    </w:p>
    <w:p w:rsidR="00370399" w:rsidRPr="00196DD4" w:rsidRDefault="00370399" w:rsidP="00370399">
      <w:pPr>
        <w:rPr>
          <w:ins w:id="571" w:author="Nick" w:date="2012-01-02T13:14:00Z"/>
          <w:rFonts w:ascii="Arial" w:hAnsi="Arial" w:cs="Arial"/>
        </w:rPr>
      </w:pPr>
      <w:ins w:id="572" w:author="Nick" w:date="2012-01-02T13:14:00Z">
        <w:r w:rsidRPr="00196DD4">
          <w:rPr>
            <w:rFonts w:ascii="Arial" w:hAnsi="Arial" w:cs="Arial"/>
          </w:rPr>
          <w:lastRenderedPageBreak/>
          <w:t>Examples:</w:t>
        </w:r>
      </w:ins>
    </w:p>
    <w:p w:rsidR="00370399" w:rsidRPr="00196DD4" w:rsidRDefault="00EB5CC1" w:rsidP="00370399">
      <w:pPr>
        <w:rPr>
          <w:ins w:id="573" w:author="Nick" w:date="2012-01-02T13:14:00Z"/>
          <w:rFonts w:ascii="Arial" w:hAnsi="Arial" w:cs="Arial"/>
          <w:b/>
        </w:rPr>
      </w:pPr>
      <w:r>
        <w:rPr>
          <w:noProof/>
        </w:rPr>
        <w:drawing>
          <wp:inline distT="0" distB="0" distL="0" distR="0" wp14:anchorId="5F16F333" wp14:editId="67894C55">
            <wp:extent cx="1390650" cy="1691551"/>
            <wp:effectExtent l="0" t="0" r="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1394544" cy="1696287"/>
                    </a:xfrm>
                    <a:prstGeom prst="rect">
                      <a:avLst/>
                    </a:prstGeom>
                  </pic:spPr>
                </pic:pic>
              </a:graphicData>
            </a:graphic>
          </wp:inline>
        </w:drawing>
      </w:r>
      <w:ins w:id="574" w:author="Nick" w:date="2012-01-02T13:14:00Z">
        <w:r w:rsidR="00370399">
          <w:rPr>
            <w:rFonts w:ascii="Arial" w:hAnsi="Arial" w:cs="Arial"/>
            <w:color w:val="000066"/>
          </w:rPr>
          <w:br/>
          <w:t>Sector of a Circle</w:t>
        </w:r>
        <w:r w:rsidR="00370399" w:rsidRPr="00370399">
          <w:rPr>
            <w:rFonts w:ascii="Arial" w:hAnsi="Arial" w:cs="Arial"/>
            <w:b/>
          </w:rPr>
          <w:t xml:space="preserve"> </w:t>
        </w:r>
      </w:ins>
    </w:p>
    <w:p w:rsidR="00370399" w:rsidRPr="00196DD4" w:rsidRDefault="00370399" w:rsidP="00EB5CC1">
      <w:pPr>
        <w:rPr>
          <w:ins w:id="575" w:author="Nick" w:date="2012-01-02T13:14:00Z"/>
          <w:rFonts w:ascii="Arial" w:hAnsi="Arial" w:cs="Arial"/>
        </w:rPr>
      </w:pPr>
      <w:ins w:id="576" w:author="Nick" w:date="2012-01-02T13:14:00Z">
        <w:r w:rsidRPr="00196DD4">
          <w:rPr>
            <w:rFonts w:ascii="Arial" w:hAnsi="Arial" w:cs="Arial"/>
          </w:rPr>
          <w:t>Definition:</w:t>
        </w:r>
      </w:ins>
      <w:r w:rsidR="00EB5CC1" w:rsidRPr="00EB5CC1">
        <w:t xml:space="preserve"> </w:t>
      </w:r>
      <w:r w:rsidR="00EB5CC1" w:rsidRPr="00EB5CC1">
        <w:rPr>
          <w:rFonts w:ascii="Arial" w:hAnsi="Arial" w:cs="Arial"/>
        </w:rPr>
        <w:t>A circular sector or circle sector, is the portion of a circle enclosed by two radii and an arc,</w:t>
      </w:r>
    </w:p>
    <w:p w:rsidR="00370399" w:rsidRPr="00196DD4" w:rsidRDefault="00370399" w:rsidP="00370399">
      <w:pPr>
        <w:rPr>
          <w:ins w:id="577" w:author="Nick" w:date="2012-01-02T13:14:00Z"/>
          <w:rFonts w:ascii="Arial" w:hAnsi="Arial" w:cs="Arial"/>
        </w:rPr>
      </w:pPr>
    </w:p>
    <w:p w:rsidR="00370399" w:rsidRPr="00196DD4" w:rsidRDefault="00370399" w:rsidP="00370399">
      <w:pPr>
        <w:rPr>
          <w:ins w:id="578" w:author="Nick" w:date="2012-01-02T13:14:00Z"/>
          <w:rFonts w:ascii="Arial" w:hAnsi="Arial" w:cs="Arial"/>
        </w:rPr>
      </w:pPr>
      <w:ins w:id="579" w:author="Nick" w:date="2012-01-02T13:14:00Z">
        <w:r w:rsidRPr="00196DD4">
          <w:rPr>
            <w:rFonts w:ascii="Arial" w:hAnsi="Arial" w:cs="Arial"/>
          </w:rPr>
          <w:t>Illustration:</w:t>
        </w:r>
      </w:ins>
      <w:r w:rsidR="00EB5CC1" w:rsidRPr="00EB5CC1">
        <w:rPr>
          <w:noProof/>
        </w:rPr>
        <w:t xml:space="preserve"> </w:t>
      </w:r>
    </w:p>
    <w:p w:rsidR="00370399" w:rsidRPr="00196DD4" w:rsidRDefault="003D49C5" w:rsidP="00370399">
      <w:pPr>
        <w:rPr>
          <w:ins w:id="580" w:author="Nick" w:date="2012-01-02T13:14:00Z"/>
          <w:rFonts w:ascii="Arial" w:hAnsi="Arial" w:cs="Arial"/>
        </w:rPr>
      </w:pPr>
      <w:r>
        <w:rPr>
          <w:noProof/>
        </w:rPr>
        <w:drawing>
          <wp:inline distT="0" distB="0" distL="0" distR="0" wp14:anchorId="6B8A33FB" wp14:editId="2FF918A0">
            <wp:extent cx="1387230" cy="1352550"/>
            <wp:effectExtent l="0" t="0" r="381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387230" cy="1352550"/>
                    </a:xfrm>
                    <a:prstGeom prst="rect">
                      <a:avLst/>
                    </a:prstGeom>
                  </pic:spPr>
                </pic:pic>
              </a:graphicData>
            </a:graphic>
          </wp:inline>
        </w:drawing>
      </w:r>
    </w:p>
    <w:p w:rsidR="00370399" w:rsidRPr="00196DD4" w:rsidRDefault="00370399" w:rsidP="00370399">
      <w:pPr>
        <w:rPr>
          <w:ins w:id="581" w:author="Nick" w:date="2012-01-02T13:14:00Z"/>
          <w:rFonts w:ascii="Arial" w:hAnsi="Arial" w:cs="Arial"/>
        </w:rPr>
      </w:pPr>
      <w:ins w:id="582" w:author="Nick" w:date="2012-01-02T13:14:00Z">
        <w:r w:rsidRPr="00196DD4">
          <w:rPr>
            <w:rFonts w:ascii="Arial" w:hAnsi="Arial" w:cs="Arial"/>
          </w:rPr>
          <w:t>Examples:</w:t>
        </w:r>
      </w:ins>
    </w:p>
    <w:p w:rsidR="00370399" w:rsidRPr="00196DD4" w:rsidRDefault="003D49C5" w:rsidP="00370399">
      <w:pPr>
        <w:rPr>
          <w:ins w:id="583" w:author="Nick" w:date="2012-01-02T13:14:00Z"/>
          <w:rFonts w:ascii="Arial" w:hAnsi="Arial" w:cs="Arial"/>
          <w:b/>
        </w:rPr>
      </w:pPr>
      <w:r>
        <w:rPr>
          <w:noProof/>
        </w:rPr>
        <w:drawing>
          <wp:inline distT="0" distB="0" distL="0" distR="0" wp14:anchorId="359B42BC" wp14:editId="205BE564">
            <wp:extent cx="1199535" cy="1162050"/>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1204150" cy="1166520"/>
                    </a:xfrm>
                    <a:prstGeom prst="rect">
                      <a:avLst/>
                    </a:prstGeom>
                  </pic:spPr>
                </pic:pic>
              </a:graphicData>
            </a:graphic>
          </wp:inline>
        </w:drawing>
      </w:r>
      <w:ins w:id="584" w:author="Nick" w:date="2012-01-02T13:14:00Z">
        <w:r w:rsidR="00370399">
          <w:rPr>
            <w:rFonts w:ascii="Arial" w:hAnsi="Arial" w:cs="Arial"/>
            <w:color w:val="000066"/>
          </w:rPr>
          <w:br/>
          <w:t>Area of a Sector Formula</w:t>
        </w:r>
        <w:r w:rsidR="00370399" w:rsidRPr="00370399">
          <w:rPr>
            <w:rFonts w:ascii="Arial" w:hAnsi="Arial" w:cs="Arial"/>
            <w:b/>
          </w:rPr>
          <w:t xml:space="preserve"> </w:t>
        </w:r>
      </w:ins>
    </w:p>
    <w:p w:rsidR="00370399" w:rsidRPr="00196DD4" w:rsidRDefault="00370399" w:rsidP="00370399">
      <w:pPr>
        <w:rPr>
          <w:ins w:id="585" w:author="Nick" w:date="2012-01-02T13:14:00Z"/>
          <w:rFonts w:ascii="Arial" w:hAnsi="Arial" w:cs="Arial"/>
        </w:rPr>
      </w:pPr>
      <w:ins w:id="586" w:author="Nick" w:date="2012-01-02T13:14:00Z">
        <w:r w:rsidRPr="00196DD4">
          <w:rPr>
            <w:rFonts w:ascii="Arial" w:hAnsi="Arial" w:cs="Arial"/>
          </w:rPr>
          <w:t>Definition:</w:t>
        </w:r>
      </w:ins>
      <w:r w:rsidR="003D49C5">
        <w:rPr>
          <w:rFonts w:ascii="Arial" w:hAnsi="Arial" w:cs="Arial"/>
        </w:rPr>
        <w:t xml:space="preserve"> The area of a</w:t>
      </w:r>
      <w:r w:rsidR="003D49C5" w:rsidRPr="003D49C5">
        <w:rPr>
          <w:rFonts w:ascii="Arial" w:hAnsi="Arial" w:cs="Arial"/>
        </w:rPr>
        <w:t xml:space="preserve"> part of the interior of a circle bounded by two radii </w:t>
      </w:r>
      <w:r w:rsidR="003D49C5">
        <w:rPr>
          <w:rFonts w:ascii="Arial" w:hAnsi="Arial" w:cs="Arial"/>
        </w:rPr>
        <w:t xml:space="preserve">&amp; </w:t>
      </w:r>
      <w:r w:rsidR="003D49C5" w:rsidRPr="003D49C5">
        <w:rPr>
          <w:rFonts w:ascii="Arial" w:hAnsi="Arial" w:cs="Arial"/>
        </w:rPr>
        <w:t>an arc.</w:t>
      </w:r>
    </w:p>
    <w:p w:rsidR="00370399" w:rsidRPr="00196DD4" w:rsidRDefault="00370399" w:rsidP="00370399">
      <w:pPr>
        <w:rPr>
          <w:ins w:id="587" w:author="Nick" w:date="2012-01-02T13:14:00Z"/>
          <w:rFonts w:ascii="Arial" w:hAnsi="Arial" w:cs="Arial"/>
        </w:rPr>
      </w:pPr>
    </w:p>
    <w:p w:rsidR="00370399" w:rsidRPr="00196DD4" w:rsidRDefault="00370399" w:rsidP="00370399">
      <w:pPr>
        <w:rPr>
          <w:ins w:id="588" w:author="Nick" w:date="2012-01-02T13:14:00Z"/>
          <w:rFonts w:ascii="Arial" w:hAnsi="Arial" w:cs="Arial"/>
        </w:rPr>
      </w:pPr>
      <w:ins w:id="589" w:author="Nick" w:date="2012-01-02T13:14:00Z">
        <w:r w:rsidRPr="00196DD4">
          <w:rPr>
            <w:rFonts w:ascii="Arial" w:hAnsi="Arial" w:cs="Arial"/>
          </w:rPr>
          <w:t>Illustration:</w:t>
        </w:r>
      </w:ins>
    </w:p>
    <w:p w:rsidR="00370399" w:rsidRPr="00196DD4" w:rsidRDefault="00EB5CC1" w:rsidP="00370399">
      <w:pPr>
        <w:rPr>
          <w:ins w:id="590" w:author="Nick" w:date="2012-01-02T13:14:00Z"/>
          <w:rFonts w:ascii="Arial" w:hAnsi="Arial" w:cs="Arial"/>
        </w:rPr>
      </w:pPr>
      <w:r>
        <w:rPr>
          <w:noProof/>
        </w:rPr>
        <w:drawing>
          <wp:inline distT="0" distB="0" distL="0" distR="0" wp14:anchorId="560474F9" wp14:editId="0408654E">
            <wp:extent cx="1714500" cy="1784277"/>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717220" cy="1787108"/>
                    </a:xfrm>
                    <a:prstGeom prst="rect">
                      <a:avLst/>
                    </a:prstGeom>
                  </pic:spPr>
                </pic:pic>
              </a:graphicData>
            </a:graphic>
          </wp:inline>
        </w:drawing>
      </w:r>
    </w:p>
    <w:p w:rsidR="00370399" w:rsidRPr="00196DD4" w:rsidRDefault="00370399" w:rsidP="00370399">
      <w:pPr>
        <w:rPr>
          <w:ins w:id="591" w:author="Nick" w:date="2012-01-02T13:14:00Z"/>
          <w:rFonts w:ascii="Arial" w:hAnsi="Arial" w:cs="Arial"/>
        </w:rPr>
      </w:pPr>
      <w:ins w:id="592" w:author="Nick" w:date="2012-01-02T13:14:00Z">
        <w:r w:rsidRPr="00196DD4">
          <w:rPr>
            <w:rFonts w:ascii="Arial" w:hAnsi="Arial" w:cs="Arial"/>
          </w:rPr>
          <w:lastRenderedPageBreak/>
          <w:t>Examples:</w:t>
        </w:r>
      </w:ins>
    </w:p>
    <w:p w:rsidR="00370399" w:rsidRDefault="00EB5CC1" w:rsidP="00370399">
      <w:pPr>
        <w:rPr>
          <w:ins w:id="593" w:author="Nick" w:date="2012-01-02T13:14:00Z"/>
          <w:rFonts w:ascii="Arial" w:hAnsi="Arial" w:cs="Arial"/>
          <w:color w:val="000066"/>
        </w:rPr>
      </w:pPr>
      <w:r>
        <w:rPr>
          <w:noProof/>
        </w:rPr>
        <w:drawing>
          <wp:inline distT="0" distB="0" distL="0" distR="0" wp14:anchorId="1A203B18" wp14:editId="6187C0F6">
            <wp:extent cx="1028700" cy="10287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1028700" cy="1028700"/>
                    </a:xfrm>
                    <a:prstGeom prst="rect">
                      <a:avLst/>
                    </a:prstGeom>
                  </pic:spPr>
                </pic:pic>
              </a:graphicData>
            </a:graphic>
          </wp:inline>
        </w:drawing>
      </w:r>
    </w:p>
    <w:p w:rsidR="00370399" w:rsidRDefault="00370399" w:rsidP="00370399">
      <w:pPr>
        <w:rPr>
          <w:ins w:id="594" w:author="Nick" w:date="2012-01-02T13:14:00Z"/>
          <w:rFonts w:ascii="Arial" w:hAnsi="Arial" w:cs="Arial"/>
          <w:color w:val="FF0000"/>
        </w:rPr>
      </w:pPr>
    </w:p>
    <w:p w:rsidR="00370399" w:rsidRPr="00370399" w:rsidRDefault="00370399" w:rsidP="00370399">
      <w:pPr>
        <w:rPr>
          <w:ins w:id="595" w:author="Nick" w:date="2012-01-02T13:14:00Z"/>
          <w:rFonts w:ascii="Arial" w:hAnsi="Arial" w:cs="Arial"/>
          <w:b/>
          <w:color w:val="FF0000"/>
        </w:rPr>
      </w:pPr>
      <w:ins w:id="596" w:author="Nick" w:date="2012-01-02T13:14:00Z">
        <w:r w:rsidRPr="00370399">
          <w:rPr>
            <w:rFonts w:ascii="Arial" w:hAnsi="Arial" w:cs="Arial"/>
            <w:b/>
            <w:color w:val="FF0000"/>
          </w:rPr>
          <w:t>Week 18</w:t>
        </w:r>
      </w:ins>
    </w:p>
    <w:p w:rsidR="00370399" w:rsidRPr="00196DD4" w:rsidRDefault="00370399" w:rsidP="00370399">
      <w:pPr>
        <w:rPr>
          <w:ins w:id="597" w:author="Nick" w:date="2012-01-02T13:14:00Z"/>
          <w:rFonts w:ascii="Arial" w:hAnsi="Arial" w:cs="Arial"/>
          <w:b/>
        </w:rPr>
      </w:pPr>
      <w:ins w:id="598" w:author="Nick" w:date="2012-01-02T13:14:00Z">
        <w:r>
          <w:rPr>
            <w:rFonts w:ascii="Arial" w:hAnsi="Arial" w:cs="Arial"/>
            <w:color w:val="000066"/>
          </w:rPr>
          <w:t>Perimeter</w:t>
        </w:r>
        <w:r w:rsidRPr="00370399">
          <w:rPr>
            <w:rFonts w:ascii="Arial" w:hAnsi="Arial" w:cs="Arial"/>
            <w:b/>
          </w:rPr>
          <w:t xml:space="preserve"> </w:t>
        </w:r>
      </w:ins>
    </w:p>
    <w:p w:rsidR="00370399" w:rsidRPr="00196DD4" w:rsidRDefault="00370399" w:rsidP="00370399">
      <w:pPr>
        <w:rPr>
          <w:ins w:id="599" w:author="Nick" w:date="2012-01-02T13:14:00Z"/>
          <w:rFonts w:ascii="Arial" w:hAnsi="Arial" w:cs="Arial"/>
        </w:rPr>
      </w:pPr>
      <w:ins w:id="600" w:author="Nick" w:date="2012-01-02T13:14:00Z">
        <w:r w:rsidRPr="00196DD4">
          <w:rPr>
            <w:rFonts w:ascii="Arial" w:hAnsi="Arial" w:cs="Arial"/>
          </w:rPr>
          <w:t>Definition:</w:t>
        </w:r>
      </w:ins>
      <w:r w:rsidR="006A3BFD" w:rsidRPr="006A3BFD">
        <w:t xml:space="preserve"> </w:t>
      </w:r>
      <w:r w:rsidR="006A3BFD" w:rsidRPr="006A3BFD">
        <w:rPr>
          <w:rFonts w:ascii="Arial" w:hAnsi="Arial" w:cs="Arial"/>
        </w:rPr>
        <w:t>The continuous line forming the boundary of a closed geometric figure.</w:t>
      </w:r>
    </w:p>
    <w:p w:rsidR="00370399" w:rsidRPr="00196DD4" w:rsidRDefault="00370399" w:rsidP="00370399">
      <w:pPr>
        <w:rPr>
          <w:ins w:id="601" w:author="Nick" w:date="2012-01-02T13:14:00Z"/>
          <w:rFonts w:ascii="Arial" w:hAnsi="Arial" w:cs="Arial"/>
        </w:rPr>
      </w:pPr>
    </w:p>
    <w:p w:rsidR="00370399" w:rsidRPr="00196DD4" w:rsidRDefault="00370399" w:rsidP="00370399">
      <w:pPr>
        <w:rPr>
          <w:ins w:id="602" w:author="Nick" w:date="2012-01-02T13:14:00Z"/>
          <w:rFonts w:ascii="Arial" w:hAnsi="Arial" w:cs="Arial"/>
        </w:rPr>
      </w:pPr>
      <w:ins w:id="603" w:author="Nick" w:date="2012-01-02T13:14:00Z">
        <w:r w:rsidRPr="00196DD4">
          <w:rPr>
            <w:rFonts w:ascii="Arial" w:hAnsi="Arial" w:cs="Arial"/>
          </w:rPr>
          <w:t>Illustration:</w:t>
        </w:r>
      </w:ins>
    </w:p>
    <w:p w:rsidR="00370399" w:rsidRPr="00196DD4" w:rsidRDefault="006A3BFD" w:rsidP="00370399">
      <w:pPr>
        <w:rPr>
          <w:ins w:id="604" w:author="Nick" w:date="2012-01-02T13:14:00Z"/>
          <w:rFonts w:ascii="Arial" w:hAnsi="Arial" w:cs="Arial"/>
        </w:rPr>
      </w:pPr>
      <w:r>
        <w:rPr>
          <w:noProof/>
        </w:rPr>
        <w:drawing>
          <wp:inline distT="0" distB="0" distL="0" distR="0" wp14:anchorId="7087FB5A" wp14:editId="6629C9A6">
            <wp:extent cx="1762854" cy="1724025"/>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1762854" cy="1724025"/>
                    </a:xfrm>
                    <a:prstGeom prst="rect">
                      <a:avLst/>
                    </a:prstGeom>
                  </pic:spPr>
                </pic:pic>
              </a:graphicData>
            </a:graphic>
          </wp:inline>
        </w:drawing>
      </w:r>
    </w:p>
    <w:p w:rsidR="00370399" w:rsidRPr="00196DD4" w:rsidRDefault="00370399" w:rsidP="00370399">
      <w:pPr>
        <w:rPr>
          <w:ins w:id="605" w:author="Nick" w:date="2012-01-02T13:14:00Z"/>
          <w:rFonts w:ascii="Arial" w:hAnsi="Arial" w:cs="Arial"/>
        </w:rPr>
      </w:pPr>
      <w:ins w:id="606" w:author="Nick" w:date="2012-01-02T13:14:00Z">
        <w:r w:rsidRPr="00196DD4">
          <w:rPr>
            <w:rFonts w:ascii="Arial" w:hAnsi="Arial" w:cs="Arial"/>
          </w:rPr>
          <w:t>Examples:</w:t>
        </w:r>
      </w:ins>
    </w:p>
    <w:p w:rsidR="00370399" w:rsidRPr="00196DD4" w:rsidRDefault="006A3BFD" w:rsidP="00370399">
      <w:pPr>
        <w:rPr>
          <w:ins w:id="607" w:author="Nick" w:date="2012-01-02T13:14:00Z"/>
          <w:rFonts w:ascii="Arial" w:hAnsi="Arial" w:cs="Arial"/>
          <w:b/>
        </w:rPr>
      </w:pPr>
      <w:r>
        <w:rPr>
          <w:noProof/>
        </w:rPr>
        <w:drawing>
          <wp:inline distT="0" distB="0" distL="0" distR="0" wp14:anchorId="76C400D5" wp14:editId="16942366">
            <wp:extent cx="1304925" cy="1253639"/>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1305042" cy="1253751"/>
                    </a:xfrm>
                    <a:prstGeom prst="rect">
                      <a:avLst/>
                    </a:prstGeom>
                  </pic:spPr>
                </pic:pic>
              </a:graphicData>
            </a:graphic>
          </wp:inline>
        </w:drawing>
      </w:r>
      <w:ins w:id="608" w:author="Nick" w:date="2012-01-02T13:14:00Z">
        <w:r w:rsidR="00370399">
          <w:rPr>
            <w:rFonts w:ascii="Arial" w:hAnsi="Arial" w:cs="Arial"/>
            <w:color w:val="000066"/>
          </w:rPr>
          <w:br/>
          <w:t>Area</w:t>
        </w:r>
        <w:r w:rsidR="00370399" w:rsidRPr="00370399">
          <w:rPr>
            <w:rFonts w:ascii="Arial" w:hAnsi="Arial" w:cs="Arial"/>
            <w:b/>
          </w:rPr>
          <w:t xml:space="preserve"> </w:t>
        </w:r>
      </w:ins>
    </w:p>
    <w:p w:rsidR="006A3BFD" w:rsidRPr="006A3BFD" w:rsidRDefault="00370399" w:rsidP="006A3BFD">
      <w:pPr>
        <w:rPr>
          <w:rFonts w:ascii="Arial" w:hAnsi="Arial" w:cs="Arial"/>
        </w:rPr>
      </w:pPr>
      <w:ins w:id="609" w:author="Nick" w:date="2012-01-02T13:14:00Z">
        <w:r w:rsidRPr="00196DD4">
          <w:rPr>
            <w:rFonts w:ascii="Arial" w:hAnsi="Arial" w:cs="Arial"/>
          </w:rPr>
          <w:t>Definition:</w:t>
        </w:r>
      </w:ins>
      <w:r w:rsidR="006A3BFD" w:rsidRPr="006A3BFD">
        <w:t xml:space="preserve"> </w:t>
      </w:r>
      <w:r w:rsidR="006A3BFD" w:rsidRPr="006A3BFD">
        <w:rPr>
          <w:rFonts w:ascii="Arial" w:hAnsi="Arial" w:cs="Arial"/>
        </w:rPr>
        <w:tab/>
      </w:r>
    </w:p>
    <w:p w:rsidR="00370399" w:rsidRPr="00196DD4" w:rsidRDefault="006A3BFD" w:rsidP="00370399">
      <w:pPr>
        <w:rPr>
          <w:ins w:id="610" w:author="Nick" w:date="2012-01-02T13:14:00Z"/>
          <w:rFonts w:ascii="Arial" w:hAnsi="Arial" w:cs="Arial"/>
        </w:rPr>
      </w:pPr>
      <w:r w:rsidRPr="006A3BFD">
        <w:rPr>
          <w:rFonts w:ascii="Arial" w:hAnsi="Arial" w:cs="Arial"/>
        </w:rPr>
        <w:t>Area is a quantity expressing the two-dimensional size of a defined part of a surface, typically a region bounded by a closed curve</w:t>
      </w:r>
    </w:p>
    <w:p w:rsidR="00370399" w:rsidRPr="00196DD4" w:rsidRDefault="00370399" w:rsidP="00370399">
      <w:pPr>
        <w:rPr>
          <w:ins w:id="611" w:author="Nick" w:date="2012-01-02T13:14:00Z"/>
          <w:rFonts w:ascii="Arial" w:hAnsi="Arial" w:cs="Arial"/>
        </w:rPr>
      </w:pPr>
      <w:ins w:id="612" w:author="Nick" w:date="2012-01-02T13:14:00Z">
        <w:r w:rsidRPr="00196DD4">
          <w:rPr>
            <w:rFonts w:ascii="Arial" w:hAnsi="Arial" w:cs="Arial"/>
          </w:rPr>
          <w:t>Illustration:</w:t>
        </w:r>
      </w:ins>
    </w:p>
    <w:p w:rsidR="00370399" w:rsidRPr="00196DD4" w:rsidRDefault="006A3BFD" w:rsidP="00370399">
      <w:pPr>
        <w:rPr>
          <w:ins w:id="613" w:author="Nick" w:date="2012-01-02T13:14:00Z"/>
          <w:rFonts w:ascii="Arial" w:hAnsi="Arial" w:cs="Arial"/>
        </w:rPr>
      </w:pPr>
      <w:r>
        <w:rPr>
          <w:noProof/>
        </w:rPr>
        <w:drawing>
          <wp:inline distT="0" distB="0" distL="0" distR="0" wp14:anchorId="18B8A366" wp14:editId="72B7D1EE">
            <wp:extent cx="1704050" cy="19050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704050" cy="1905000"/>
                    </a:xfrm>
                    <a:prstGeom prst="rect">
                      <a:avLst/>
                    </a:prstGeom>
                  </pic:spPr>
                </pic:pic>
              </a:graphicData>
            </a:graphic>
          </wp:inline>
        </w:drawing>
      </w:r>
    </w:p>
    <w:p w:rsidR="00370399" w:rsidRPr="00196DD4" w:rsidRDefault="00370399" w:rsidP="00370399">
      <w:pPr>
        <w:rPr>
          <w:ins w:id="614" w:author="Nick" w:date="2012-01-02T13:14:00Z"/>
          <w:rFonts w:ascii="Arial" w:hAnsi="Arial" w:cs="Arial"/>
        </w:rPr>
      </w:pPr>
      <w:ins w:id="615" w:author="Nick" w:date="2012-01-02T13:14:00Z">
        <w:r w:rsidRPr="00196DD4">
          <w:rPr>
            <w:rFonts w:ascii="Arial" w:hAnsi="Arial" w:cs="Arial"/>
          </w:rPr>
          <w:lastRenderedPageBreak/>
          <w:t>Examples:</w:t>
        </w:r>
      </w:ins>
    </w:p>
    <w:p w:rsidR="00370399" w:rsidRPr="00196DD4" w:rsidRDefault="006A3BFD" w:rsidP="00370399">
      <w:pPr>
        <w:rPr>
          <w:ins w:id="616" w:author="Nick" w:date="2012-01-02T13:14:00Z"/>
          <w:rFonts w:ascii="Arial" w:hAnsi="Arial" w:cs="Arial"/>
          <w:b/>
        </w:rPr>
      </w:pPr>
      <w:r>
        <w:rPr>
          <w:noProof/>
        </w:rPr>
        <w:drawing>
          <wp:inline distT="0" distB="0" distL="0" distR="0" wp14:anchorId="105DBB1D" wp14:editId="0AB5E7DE">
            <wp:extent cx="2228850" cy="1618670"/>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231003" cy="1620233"/>
                    </a:xfrm>
                    <a:prstGeom prst="rect">
                      <a:avLst/>
                    </a:prstGeom>
                  </pic:spPr>
                </pic:pic>
              </a:graphicData>
            </a:graphic>
          </wp:inline>
        </w:drawing>
      </w:r>
      <w:ins w:id="617" w:author="Nick" w:date="2012-01-02T13:14:00Z">
        <w:r w:rsidR="00370399">
          <w:rPr>
            <w:rFonts w:ascii="Arial" w:hAnsi="Arial" w:cs="Arial"/>
            <w:color w:val="000066"/>
          </w:rPr>
          <w:br/>
          <w:t>Surface Area</w:t>
        </w:r>
        <w:r w:rsidR="00370399" w:rsidRPr="00370399">
          <w:rPr>
            <w:rFonts w:ascii="Arial" w:hAnsi="Arial" w:cs="Arial"/>
            <w:b/>
          </w:rPr>
          <w:t xml:space="preserve"> </w:t>
        </w:r>
      </w:ins>
    </w:p>
    <w:p w:rsidR="00370399" w:rsidRPr="00196DD4" w:rsidRDefault="00370399" w:rsidP="00370399">
      <w:pPr>
        <w:rPr>
          <w:ins w:id="618" w:author="Nick" w:date="2012-01-02T13:14:00Z"/>
          <w:rFonts w:ascii="Arial" w:hAnsi="Arial" w:cs="Arial"/>
        </w:rPr>
      </w:pPr>
      <w:ins w:id="619" w:author="Nick" w:date="2012-01-02T13:14:00Z">
        <w:r w:rsidRPr="00196DD4">
          <w:rPr>
            <w:rFonts w:ascii="Arial" w:hAnsi="Arial" w:cs="Arial"/>
          </w:rPr>
          <w:t>Definition:</w:t>
        </w:r>
      </w:ins>
      <w:r w:rsidR="006A3BFD" w:rsidRPr="006A3BFD">
        <w:t xml:space="preserve"> </w:t>
      </w:r>
      <w:r w:rsidR="006A3BFD" w:rsidRPr="006A3BFD">
        <w:rPr>
          <w:rFonts w:ascii="Arial" w:hAnsi="Arial" w:cs="Arial"/>
        </w:rPr>
        <w:t xml:space="preserve"> the extent of a 2-dimensional surface enclosed within a boundary</w:t>
      </w:r>
    </w:p>
    <w:p w:rsidR="00370399" w:rsidRPr="00196DD4" w:rsidRDefault="00370399" w:rsidP="00370399">
      <w:pPr>
        <w:rPr>
          <w:ins w:id="620" w:author="Nick" w:date="2012-01-02T13:14:00Z"/>
          <w:rFonts w:ascii="Arial" w:hAnsi="Arial" w:cs="Arial"/>
        </w:rPr>
      </w:pPr>
    </w:p>
    <w:p w:rsidR="00370399" w:rsidRPr="00196DD4" w:rsidRDefault="00370399" w:rsidP="00370399">
      <w:pPr>
        <w:rPr>
          <w:ins w:id="621" w:author="Nick" w:date="2012-01-02T13:14:00Z"/>
          <w:rFonts w:ascii="Arial" w:hAnsi="Arial" w:cs="Arial"/>
        </w:rPr>
      </w:pPr>
      <w:ins w:id="622" w:author="Nick" w:date="2012-01-02T13:14:00Z">
        <w:r w:rsidRPr="00196DD4">
          <w:rPr>
            <w:rFonts w:ascii="Arial" w:hAnsi="Arial" w:cs="Arial"/>
          </w:rPr>
          <w:t>Illustration:</w:t>
        </w:r>
      </w:ins>
    </w:p>
    <w:p w:rsidR="00370399" w:rsidRPr="00196DD4" w:rsidRDefault="006A3BFD" w:rsidP="00370399">
      <w:pPr>
        <w:rPr>
          <w:ins w:id="623" w:author="Nick" w:date="2012-01-02T13:14:00Z"/>
          <w:rFonts w:ascii="Arial" w:hAnsi="Arial" w:cs="Arial"/>
        </w:rPr>
      </w:pPr>
      <w:r>
        <w:rPr>
          <w:noProof/>
        </w:rPr>
        <w:drawing>
          <wp:inline distT="0" distB="0" distL="0" distR="0" wp14:anchorId="5175F652" wp14:editId="464CFCCC">
            <wp:extent cx="1457203" cy="1600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1459594" cy="1602825"/>
                    </a:xfrm>
                    <a:prstGeom prst="rect">
                      <a:avLst/>
                    </a:prstGeom>
                  </pic:spPr>
                </pic:pic>
              </a:graphicData>
            </a:graphic>
          </wp:inline>
        </w:drawing>
      </w:r>
    </w:p>
    <w:p w:rsidR="00370399" w:rsidRPr="00196DD4" w:rsidRDefault="00370399" w:rsidP="00370399">
      <w:pPr>
        <w:rPr>
          <w:ins w:id="624" w:author="Nick" w:date="2012-01-02T13:14:00Z"/>
          <w:rFonts w:ascii="Arial" w:hAnsi="Arial" w:cs="Arial"/>
        </w:rPr>
      </w:pPr>
      <w:ins w:id="625" w:author="Nick" w:date="2012-01-02T13:14:00Z">
        <w:r w:rsidRPr="00196DD4">
          <w:rPr>
            <w:rFonts w:ascii="Arial" w:hAnsi="Arial" w:cs="Arial"/>
          </w:rPr>
          <w:t>Examples:</w:t>
        </w:r>
      </w:ins>
    </w:p>
    <w:p w:rsidR="00370399" w:rsidRPr="00196DD4" w:rsidRDefault="006A3BFD" w:rsidP="00370399">
      <w:pPr>
        <w:rPr>
          <w:ins w:id="626" w:author="Nick" w:date="2012-01-02T13:14:00Z"/>
          <w:rFonts w:ascii="Arial" w:hAnsi="Arial" w:cs="Arial"/>
          <w:b/>
        </w:rPr>
      </w:pPr>
      <w:r>
        <w:rPr>
          <w:noProof/>
        </w:rPr>
        <w:drawing>
          <wp:inline distT="0" distB="0" distL="0" distR="0" wp14:anchorId="45584FD8" wp14:editId="4836D396">
            <wp:extent cx="1416025" cy="171450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417008" cy="1715690"/>
                    </a:xfrm>
                    <a:prstGeom prst="rect">
                      <a:avLst/>
                    </a:prstGeom>
                  </pic:spPr>
                </pic:pic>
              </a:graphicData>
            </a:graphic>
          </wp:inline>
        </w:drawing>
      </w:r>
      <w:ins w:id="627" w:author="Nick" w:date="2012-01-02T13:14:00Z">
        <w:r w:rsidR="00370399">
          <w:rPr>
            <w:rFonts w:ascii="Arial" w:hAnsi="Arial" w:cs="Arial"/>
            <w:color w:val="000066"/>
          </w:rPr>
          <w:br/>
          <w:t>Volume</w:t>
        </w:r>
        <w:r w:rsidR="00370399" w:rsidRPr="00370399">
          <w:rPr>
            <w:rFonts w:ascii="Arial" w:hAnsi="Arial" w:cs="Arial"/>
            <w:b/>
          </w:rPr>
          <w:t xml:space="preserve"> </w:t>
        </w:r>
      </w:ins>
    </w:p>
    <w:p w:rsidR="00370399" w:rsidRPr="00196DD4" w:rsidRDefault="00370399" w:rsidP="00370399">
      <w:pPr>
        <w:rPr>
          <w:ins w:id="628" w:author="Nick" w:date="2012-01-02T13:14:00Z"/>
          <w:rFonts w:ascii="Arial" w:hAnsi="Arial" w:cs="Arial"/>
        </w:rPr>
      </w:pPr>
      <w:ins w:id="629" w:author="Nick" w:date="2012-01-02T13:14:00Z">
        <w:r w:rsidRPr="00196DD4">
          <w:rPr>
            <w:rFonts w:ascii="Arial" w:hAnsi="Arial" w:cs="Arial"/>
          </w:rPr>
          <w:t>Definition:</w:t>
        </w:r>
      </w:ins>
      <w:r w:rsidR="006A3BFD" w:rsidRPr="006A3BFD">
        <w:t xml:space="preserve"> </w:t>
      </w:r>
      <w:r w:rsidR="006A3BFD" w:rsidRPr="006A3BFD">
        <w:rPr>
          <w:rFonts w:ascii="Arial" w:hAnsi="Arial" w:cs="Arial"/>
        </w:rPr>
        <w:t>the amount of space a 3-D object can hold</w:t>
      </w:r>
    </w:p>
    <w:p w:rsidR="00370399" w:rsidRPr="00196DD4" w:rsidRDefault="00370399" w:rsidP="00370399">
      <w:pPr>
        <w:rPr>
          <w:ins w:id="630" w:author="Nick" w:date="2012-01-02T13:14:00Z"/>
          <w:rFonts w:ascii="Arial" w:hAnsi="Arial" w:cs="Arial"/>
        </w:rPr>
      </w:pPr>
    </w:p>
    <w:p w:rsidR="00370399" w:rsidRPr="00196DD4" w:rsidRDefault="00370399" w:rsidP="00370399">
      <w:pPr>
        <w:rPr>
          <w:ins w:id="631" w:author="Nick" w:date="2012-01-02T13:14:00Z"/>
          <w:rFonts w:ascii="Arial" w:hAnsi="Arial" w:cs="Arial"/>
        </w:rPr>
      </w:pPr>
      <w:ins w:id="632" w:author="Nick" w:date="2012-01-02T13:14:00Z">
        <w:r w:rsidRPr="00196DD4">
          <w:rPr>
            <w:rFonts w:ascii="Arial" w:hAnsi="Arial" w:cs="Arial"/>
          </w:rPr>
          <w:t>Illustration:</w:t>
        </w:r>
      </w:ins>
    </w:p>
    <w:p w:rsidR="00370399" w:rsidRPr="00196DD4" w:rsidRDefault="006A3BFD" w:rsidP="00370399">
      <w:pPr>
        <w:rPr>
          <w:ins w:id="633" w:author="Nick" w:date="2012-01-02T13:14:00Z"/>
          <w:rFonts w:ascii="Arial" w:hAnsi="Arial" w:cs="Arial"/>
        </w:rPr>
      </w:pPr>
      <w:r>
        <w:rPr>
          <w:noProof/>
        </w:rPr>
        <w:drawing>
          <wp:inline distT="0" distB="0" distL="0" distR="0" wp14:anchorId="6635ADB2" wp14:editId="4D628553">
            <wp:extent cx="1514475" cy="151447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514475" cy="1514475"/>
                    </a:xfrm>
                    <a:prstGeom prst="rect">
                      <a:avLst/>
                    </a:prstGeom>
                  </pic:spPr>
                </pic:pic>
              </a:graphicData>
            </a:graphic>
          </wp:inline>
        </w:drawing>
      </w:r>
    </w:p>
    <w:p w:rsidR="00370399" w:rsidRPr="00196DD4" w:rsidRDefault="00370399" w:rsidP="00370399">
      <w:pPr>
        <w:rPr>
          <w:ins w:id="634" w:author="Nick" w:date="2012-01-02T13:14:00Z"/>
          <w:rFonts w:ascii="Arial" w:hAnsi="Arial" w:cs="Arial"/>
        </w:rPr>
      </w:pPr>
      <w:ins w:id="635" w:author="Nick" w:date="2012-01-02T13:14:00Z">
        <w:r w:rsidRPr="00196DD4">
          <w:rPr>
            <w:rFonts w:ascii="Arial" w:hAnsi="Arial" w:cs="Arial"/>
          </w:rPr>
          <w:lastRenderedPageBreak/>
          <w:t>Examples:</w:t>
        </w:r>
      </w:ins>
    </w:p>
    <w:p w:rsidR="00370399" w:rsidRPr="00196DD4" w:rsidRDefault="006A3BFD" w:rsidP="00370399">
      <w:pPr>
        <w:rPr>
          <w:ins w:id="636" w:author="Nick" w:date="2012-01-02T13:14:00Z"/>
          <w:rFonts w:ascii="Arial" w:hAnsi="Arial" w:cs="Arial"/>
          <w:b/>
        </w:rPr>
      </w:pPr>
      <w:r>
        <w:rPr>
          <w:noProof/>
        </w:rPr>
        <w:drawing>
          <wp:inline distT="0" distB="0" distL="0" distR="0" wp14:anchorId="5D0F494F" wp14:editId="6E555E58">
            <wp:extent cx="1843873" cy="1381125"/>
            <wp:effectExtent l="0" t="0" r="444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1843873" cy="1381125"/>
                    </a:xfrm>
                    <a:prstGeom prst="rect">
                      <a:avLst/>
                    </a:prstGeom>
                  </pic:spPr>
                </pic:pic>
              </a:graphicData>
            </a:graphic>
          </wp:inline>
        </w:drawing>
      </w:r>
      <w:ins w:id="637" w:author="Nick" w:date="2012-01-02T13:14:00Z">
        <w:r w:rsidR="00370399">
          <w:rPr>
            <w:rFonts w:ascii="Arial" w:hAnsi="Arial" w:cs="Arial"/>
            <w:color w:val="000066"/>
          </w:rPr>
          <w:br/>
          <w:t>Geometric Net</w:t>
        </w:r>
        <w:r w:rsidR="00370399" w:rsidRPr="00370399">
          <w:rPr>
            <w:rFonts w:ascii="Arial" w:hAnsi="Arial" w:cs="Arial"/>
            <w:b/>
          </w:rPr>
          <w:t xml:space="preserve"> </w:t>
        </w:r>
      </w:ins>
    </w:p>
    <w:p w:rsidR="00370399" w:rsidRPr="00196DD4" w:rsidRDefault="00370399" w:rsidP="00370399">
      <w:pPr>
        <w:rPr>
          <w:ins w:id="638" w:author="Nick" w:date="2012-01-02T13:14:00Z"/>
          <w:rFonts w:ascii="Arial" w:hAnsi="Arial" w:cs="Arial"/>
        </w:rPr>
      </w:pPr>
      <w:ins w:id="639" w:author="Nick" w:date="2012-01-02T13:14:00Z">
        <w:r w:rsidRPr="00196DD4">
          <w:rPr>
            <w:rFonts w:ascii="Arial" w:hAnsi="Arial" w:cs="Arial"/>
          </w:rPr>
          <w:t>Definition:</w:t>
        </w:r>
      </w:ins>
      <w:r w:rsidR="006A3BFD" w:rsidRPr="006A3BFD">
        <w:t xml:space="preserve"> </w:t>
      </w:r>
      <w:r w:rsidR="006A3BFD" w:rsidRPr="006A3BFD">
        <w:rPr>
          <w:rFonts w:ascii="Arial" w:hAnsi="Arial" w:cs="Arial"/>
        </w:rPr>
        <w:t>- a 2-D figure that can be folded on its segments or curved on its boundaries to form a 3-D figure</w:t>
      </w:r>
      <w:r w:rsidR="006A3BFD">
        <w:rPr>
          <w:rFonts w:ascii="Arial" w:hAnsi="Arial" w:cs="Arial"/>
        </w:rPr>
        <w:t>.</w:t>
      </w:r>
    </w:p>
    <w:p w:rsidR="00370399" w:rsidRPr="00196DD4" w:rsidRDefault="00370399" w:rsidP="00370399">
      <w:pPr>
        <w:rPr>
          <w:ins w:id="640" w:author="Nick" w:date="2012-01-02T13:14:00Z"/>
          <w:rFonts w:ascii="Arial" w:hAnsi="Arial" w:cs="Arial"/>
        </w:rPr>
      </w:pPr>
    </w:p>
    <w:p w:rsidR="00370399" w:rsidRPr="00196DD4" w:rsidRDefault="00370399" w:rsidP="00370399">
      <w:pPr>
        <w:rPr>
          <w:ins w:id="641" w:author="Nick" w:date="2012-01-02T13:14:00Z"/>
          <w:rFonts w:ascii="Arial" w:hAnsi="Arial" w:cs="Arial"/>
        </w:rPr>
      </w:pPr>
      <w:ins w:id="642" w:author="Nick" w:date="2012-01-02T13:14:00Z">
        <w:r w:rsidRPr="00196DD4">
          <w:rPr>
            <w:rFonts w:ascii="Arial" w:hAnsi="Arial" w:cs="Arial"/>
          </w:rPr>
          <w:t>Illustration:</w:t>
        </w:r>
      </w:ins>
    </w:p>
    <w:p w:rsidR="00370399" w:rsidRPr="00196DD4" w:rsidRDefault="006A3BFD" w:rsidP="00370399">
      <w:pPr>
        <w:rPr>
          <w:ins w:id="643" w:author="Nick" w:date="2012-01-02T13:14:00Z"/>
          <w:rFonts w:ascii="Arial" w:hAnsi="Arial" w:cs="Arial"/>
        </w:rPr>
      </w:pPr>
      <w:r>
        <w:rPr>
          <w:noProof/>
        </w:rPr>
        <w:drawing>
          <wp:inline distT="0" distB="0" distL="0" distR="0" wp14:anchorId="6B0DD4FC" wp14:editId="6FD2DD35">
            <wp:extent cx="847725" cy="6762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847725" cy="676275"/>
                    </a:xfrm>
                    <a:prstGeom prst="rect">
                      <a:avLst/>
                    </a:prstGeom>
                  </pic:spPr>
                </pic:pic>
              </a:graphicData>
            </a:graphic>
          </wp:inline>
        </w:drawing>
      </w:r>
    </w:p>
    <w:p w:rsidR="00370399" w:rsidRPr="00196DD4" w:rsidRDefault="00370399" w:rsidP="00370399">
      <w:pPr>
        <w:rPr>
          <w:ins w:id="644" w:author="Nick" w:date="2012-01-02T13:14:00Z"/>
          <w:rFonts w:ascii="Arial" w:hAnsi="Arial" w:cs="Arial"/>
        </w:rPr>
      </w:pPr>
      <w:ins w:id="645" w:author="Nick" w:date="2012-01-02T13:14:00Z">
        <w:r w:rsidRPr="00196DD4">
          <w:rPr>
            <w:rFonts w:ascii="Arial" w:hAnsi="Arial" w:cs="Arial"/>
          </w:rPr>
          <w:t>Examples:</w:t>
        </w:r>
      </w:ins>
    </w:p>
    <w:p w:rsidR="00370399" w:rsidRPr="00196DD4" w:rsidRDefault="006A3BFD" w:rsidP="00370399">
      <w:pPr>
        <w:rPr>
          <w:ins w:id="646" w:author="Nick" w:date="2012-01-02T13:14:00Z"/>
          <w:rFonts w:ascii="Arial" w:hAnsi="Arial" w:cs="Arial"/>
          <w:b/>
        </w:rPr>
      </w:pPr>
      <w:r>
        <w:rPr>
          <w:noProof/>
        </w:rPr>
        <w:drawing>
          <wp:inline distT="0" distB="0" distL="0" distR="0" wp14:anchorId="157C119A" wp14:editId="6F5CE538">
            <wp:extent cx="1665853" cy="10382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665853" cy="1038225"/>
                    </a:xfrm>
                    <a:prstGeom prst="rect">
                      <a:avLst/>
                    </a:prstGeom>
                  </pic:spPr>
                </pic:pic>
              </a:graphicData>
            </a:graphic>
          </wp:inline>
        </w:drawing>
      </w:r>
      <w:ins w:id="647" w:author="Nick" w:date="2012-01-02T13:14:00Z">
        <w:r w:rsidR="00370399">
          <w:rPr>
            <w:rFonts w:ascii="Arial" w:hAnsi="Arial" w:cs="Arial"/>
            <w:color w:val="000066"/>
          </w:rPr>
          <w:br/>
          <w:t>Prism</w:t>
        </w:r>
        <w:r w:rsidR="00370399" w:rsidRPr="00370399">
          <w:rPr>
            <w:rFonts w:ascii="Arial" w:hAnsi="Arial" w:cs="Arial"/>
            <w:b/>
          </w:rPr>
          <w:t xml:space="preserve"> </w:t>
        </w:r>
      </w:ins>
    </w:p>
    <w:p w:rsidR="00370399" w:rsidRPr="00196DD4" w:rsidRDefault="00370399" w:rsidP="00370399">
      <w:pPr>
        <w:rPr>
          <w:ins w:id="648" w:author="Nick" w:date="2012-01-02T13:14:00Z"/>
          <w:rFonts w:ascii="Arial" w:hAnsi="Arial" w:cs="Arial"/>
        </w:rPr>
      </w:pPr>
      <w:ins w:id="649" w:author="Nick" w:date="2012-01-02T13:14:00Z">
        <w:r w:rsidRPr="00196DD4">
          <w:rPr>
            <w:rFonts w:ascii="Arial" w:hAnsi="Arial" w:cs="Arial"/>
          </w:rPr>
          <w:t>Definition:</w:t>
        </w:r>
      </w:ins>
      <w:r w:rsidR="006A3BFD" w:rsidRPr="006A3BFD">
        <w:t xml:space="preserve"> </w:t>
      </w:r>
      <w:r w:rsidR="006A3BFD" w:rsidRPr="006A3BFD">
        <w:rPr>
          <w:rFonts w:ascii="Arial" w:hAnsi="Arial" w:cs="Arial"/>
        </w:rPr>
        <w:t>A solid geometric figure whose two end faces are similar, equal, and parallel rectilinear figures, and whose sides are parallelograms.</w:t>
      </w:r>
    </w:p>
    <w:p w:rsidR="00370399" w:rsidRPr="00196DD4" w:rsidRDefault="00370399" w:rsidP="00370399">
      <w:pPr>
        <w:rPr>
          <w:ins w:id="650" w:author="Nick" w:date="2012-01-02T13:14:00Z"/>
          <w:rFonts w:ascii="Arial" w:hAnsi="Arial" w:cs="Arial"/>
        </w:rPr>
      </w:pPr>
    </w:p>
    <w:p w:rsidR="00370399" w:rsidRPr="00196DD4" w:rsidRDefault="00370399" w:rsidP="00370399">
      <w:pPr>
        <w:rPr>
          <w:ins w:id="651" w:author="Nick" w:date="2012-01-02T13:14:00Z"/>
          <w:rFonts w:ascii="Arial" w:hAnsi="Arial" w:cs="Arial"/>
        </w:rPr>
      </w:pPr>
      <w:ins w:id="652" w:author="Nick" w:date="2012-01-02T13:14:00Z">
        <w:r w:rsidRPr="00196DD4">
          <w:rPr>
            <w:rFonts w:ascii="Arial" w:hAnsi="Arial" w:cs="Arial"/>
          </w:rPr>
          <w:t>Illustration:</w:t>
        </w:r>
      </w:ins>
    </w:p>
    <w:p w:rsidR="00370399" w:rsidRPr="00196DD4" w:rsidRDefault="006A3BFD" w:rsidP="00370399">
      <w:pPr>
        <w:rPr>
          <w:ins w:id="653" w:author="Nick" w:date="2012-01-02T13:14:00Z"/>
          <w:rFonts w:ascii="Arial" w:hAnsi="Arial" w:cs="Arial"/>
        </w:rPr>
      </w:pPr>
      <w:r>
        <w:rPr>
          <w:noProof/>
        </w:rPr>
        <w:drawing>
          <wp:inline distT="0" distB="0" distL="0" distR="0" wp14:anchorId="1DAF6900" wp14:editId="7A978EF1">
            <wp:extent cx="1028700" cy="10001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1028700" cy="1000125"/>
                    </a:xfrm>
                    <a:prstGeom prst="rect">
                      <a:avLst/>
                    </a:prstGeom>
                  </pic:spPr>
                </pic:pic>
              </a:graphicData>
            </a:graphic>
          </wp:inline>
        </w:drawing>
      </w:r>
    </w:p>
    <w:p w:rsidR="00370399" w:rsidRPr="00196DD4" w:rsidRDefault="00370399" w:rsidP="00370399">
      <w:pPr>
        <w:rPr>
          <w:ins w:id="654" w:author="Nick" w:date="2012-01-02T13:14:00Z"/>
          <w:rFonts w:ascii="Arial" w:hAnsi="Arial" w:cs="Arial"/>
        </w:rPr>
      </w:pPr>
      <w:ins w:id="655" w:author="Nick" w:date="2012-01-02T13:14:00Z">
        <w:r w:rsidRPr="00196DD4">
          <w:rPr>
            <w:rFonts w:ascii="Arial" w:hAnsi="Arial" w:cs="Arial"/>
          </w:rPr>
          <w:t>Examples:</w:t>
        </w:r>
      </w:ins>
    </w:p>
    <w:p w:rsidR="006A3BFD" w:rsidRDefault="006A3BFD" w:rsidP="00370399">
      <w:pPr>
        <w:rPr>
          <w:rFonts w:ascii="Arial" w:hAnsi="Arial" w:cs="Arial"/>
          <w:color w:val="000066"/>
        </w:rPr>
      </w:pPr>
      <w:r>
        <w:rPr>
          <w:noProof/>
        </w:rPr>
        <w:drawing>
          <wp:inline distT="0" distB="0" distL="0" distR="0" wp14:anchorId="411C83B0" wp14:editId="7DF4DD96">
            <wp:extent cx="1809750" cy="1583531"/>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1812309" cy="1585770"/>
                    </a:xfrm>
                    <a:prstGeom prst="rect">
                      <a:avLst/>
                    </a:prstGeom>
                  </pic:spPr>
                </pic:pic>
              </a:graphicData>
            </a:graphic>
          </wp:inline>
        </w:drawing>
      </w:r>
    </w:p>
    <w:p w:rsidR="00370399" w:rsidRPr="00196DD4" w:rsidRDefault="00370399" w:rsidP="00370399">
      <w:pPr>
        <w:rPr>
          <w:ins w:id="656" w:author="Nick" w:date="2012-01-02T13:14:00Z"/>
          <w:rFonts w:ascii="Arial" w:hAnsi="Arial" w:cs="Arial"/>
          <w:b/>
        </w:rPr>
      </w:pPr>
      <w:ins w:id="657" w:author="Nick" w:date="2012-01-02T13:14:00Z">
        <w:r>
          <w:rPr>
            <w:rFonts w:ascii="Arial" w:hAnsi="Arial" w:cs="Arial"/>
            <w:color w:val="000066"/>
          </w:rPr>
          <w:lastRenderedPageBreak/>
          <w:br/>
          <w:t>Cylinder</w:t>
        </w:r>
        <w:r w:rsidRPr="00370399">
          <w:rPr>
            <w:rFonts w:ascii="Arial" w:hAnsi="Arial" w:cs="Arial"/>
            <w:b/>
          </w:rPr>
          <w:t xml:space="preserve"> </w:t>
        </w:r>
      </w:ins>
    </w:p>
    <w:p w:rsidR="00370399" w:rsidRPr="00196DD4" w:rsidRDefault="00370399" w:rsidP="00370399">
      <w:pPr>
        <w:rPr>
          <w:ins w:id="658" w:author="Nick" w:date="2012-01-02T13:14:00Z"/>
          <w:rFonts w:ascii="Arial" w:hAnsi="Arial" w:cs="Arial"/>
        </w:rPr>
      </w:pPr>
      <w:ins w:id="659" w:author="Nick" w:date="2012-01-02T13:14:00Z">
        <w:r w:rsidRPr="00196DD4">
          <w:rPr>
            <w:rFonts w:ascii="Arial" w:hAnsi="Arial" w:cs="Arial"/>
          </w:rPr>
          <w:t>Definition:</w:t>
        </w:r>
      </w:ins>
      <w:r w:rsidR="000F73E3" w:rsidRPr="000F73E3">
        <w:t xml:space="preserve"> </w:t>
      </w:r>
      <w:r w:rsidR="000F73E3" w:rsidRPr="000F73E3">
        <w:rPr>
          <w:rFonts w:ascii="Arial" w:hAnsi="Arial" w:cs="Arial"/>
        </w:rPr>
        <w:t>A solid geometric figure with straight parallel sides and a circular or oval section.</w:t>
      </w:r>
    </w:p>
    <w:p w:rsidR="00370399" w:rsidRPr="00196DD4" w:rsidRDefault="00370399" w:rsidP="00370399">
      <w:pPr>
        <w:rPr>
          <w:ins w:id="660" w:author="Nick" w:date="2012-01-02T13:14:00Z"/>
          <w:rFonts w:ascii="Arial" w:hAnsi="Arial" w:cs="Arial"/>
        </w:rPr>
      </w:pPr>
      <w:ins w:id="661" w:author="Nick" w:date="2012-01-02T13:14:00Z">
        <w:r w:rsidRPr="00196DD4">
          <w:rPr>
            <w:rFonts w:ascii="Arial" w:hAnsi="Arial" w:cs="Arial"/>
          </w:rPr>
          <w:t>Illustration:</w:t>
        </w:r>
      </w:ins>
    </w:p>
    <w:p w:rsidR="00370399" w:rsidRPr="00196DD4" w:rsidRDefault="00AC071D" w:rsidP="00370399">
      <w:pPr>
        <w:rPr>
          <w:ins w:id="662" w:author="Nick" w:date="2012-01-02T13:14:00Z"/>
          <w:rFonts w:ascii="Arial" w:hAnsi="Arial" w:cs="Arial"/>
        </w:rPr>
      </w:pPr>
      <w:r>
        <w:rPr>
          <w:noProof/>
        </w:rPr>
        <w:drawing>
          <wp:inline distT="0" distB="0" distL="0" distR="0" wp14:anchorId="0E941E93" wp14:editId="50887EFE">
            <wp:extent cx="901254" cy="101917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901254" cy="1019175"/>
                    </a:xfrm>
                    <a:prstGeom prst="rect">
                      <a:avLst/>
                    </a:prstGeom>
                  </pic:spPr>
                </pic:pic>
              </a:graphicData>
            </a:graphic>
          </wp:inline>
        </w:drawing>
      </w:r>
    </w:p>
    <w:p w:rsidR="00370399" w:rsidRPr="00196DD4" w:rsidRDefault="00370399" w:rsidP="00370399">
      <w:pPr>
        <w:rPr>
          <w:ins w:id="663" w:author="Nick" w:date="2012-01-02T13:14:00Z"/>
          <w:rFonts w:ascii="Arial" w:hAnsi="Arial" w:cs="Arial"/>
        </w:rPr>
      </w:pPr>
      <w:ins w:id="664" w:author="Nick" w:date="2012-01-02T13:14:00Z">
        <w:r w:rsidRPr="00196DD4">
          <w:rPr>
            <w:rFonts w:ascii="Arial" w:hAnsi="Arial" w:cs="Arial"/>
          </w:rPr>
          <w:t>Examples:</w:t>
        </w:r>
      </w:ins>
    </w:p>
    <w:p w:rsidR="00370399" w:rsidRPr="00196DD4" w:rsidRDefault="00AC071D" w:rsidP="00370399">
      <w:pPr>
        <w:rPr>
          <w:ins w:id="665" w:author="Nick" w:date="2012-01-02T13:14:00Z"/>
          <w:rFonts w:ascii="Arial" w:hAnsi="Arial" w:cs="Arial"/>
          <w:b/>
        </w:rPr>
      </w:pPr>
      <w:r>
        <w:rPr>
          <w:noProof/>
        </w:rPr>
        <w:drawing>
          <wp:inline distT="0" distB="0" distL="0" distR="0" wp14:anchorId="418ADA9E" wp14:editId="03815DA5">
            <wp:extent cx="1123950" cy="11239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1123950" cy="1123950"/>
                    </a:xfrm>
                    <a:prstGeom prst="rect">
                      <a:avLst/>
                    </a:prstGeom>
                  </pic:spPr>
                </pic:pic>
              </a:graphicData>
            </a:graphic>
          </wp:inline>
        </w:drawing>
      </w:r>
      <w:ins w:id="666" w:author="Nick" w:date="2012-01-02T13:14:00Z">
        <w:r w:rsidR="00370399">
          <w:rPr>
            <w:rFonts w:ascii="Arial" w:hAnsi="Arial" w:cs="Arial"/>
            <w:color w:val="000066"/>
          </w:rPr>
          <w:br/>
          <w:t>Circle</w:t>
        </w:r>
        <w:r w:rsidR="00370399" w:rsidRPr="00370399">
          <w:rPr>
            <w:rFonts w:ascii="Arial" w:hAnsi="Arial" w:cs="Arial"/>
            <w:b/>
          </w:rPr>
          <w:t xml:space="preserve"> </w:t>
        </w:r>
      </w:ins>
    </w:p>
    <w:p w:rsidR="00370399" w:rsidRPr="00196DD4" w:rsidRDefault="00370399" w:rsidP="00370399">
      <w:pPr>
        <w:rPr>
          <w:ins w:id="667" w:author="Nick" w:date="2012-01-02T13:14:00Z"/>
          <w:rFonts w:ascii="Arial" w:hAnsi="Arial" w:cs="Arial"/>
        </w:rPr>
      </w:pPr>
      <w:ins w:id="668" w:author="Nick" w:date="2012-01-02T13:14:00Z">
        <w:r w:rsidRPr="00196DD4">
          <w:rPr>
            <w:rFonts w:ascii="Arial" w:hAnsi="Arial" w:cs="Arial"/>
          </w:rPr>
          <w:t>Definition:</w:t>
        </w:r>
      </w:ins>
      <w:r w:rsidR="000F73E3" w:rsidRPr="000F73E3">
        <w:t xml:space="preserve"> </w:t>
      </w:r>
      <w:r w:rsidR="000F73E3" w:rsidRPr="000F73E3">
        <w:rPr>
          <w:rFonts w:ascii="Arial" w:hAnsi="Arial" w:cs="Arial"/>
        </w:rPr>
        <w:t>A round plane figure whose boundary (the circumference) consists of points equidistant from a fixed center.</w:t>
      </w:r>
    </w:p>
    <w:p w:rsidR="00370399" w:rsidRPr="00196DD4" w:rsidRDefault="00370399" w:rsidP="00370399">
      <w:pPr>
        <w:rPr>
          <w:ins w:id="669" w:author="Nick" w:date="2012-01-02T13:14:00Z"/>
          <w:rFonts w:ascii="Arial" w:hAnsi="Arial" w:cs="Arial"/>
        </w:rPr>
      </w:pPr>
      <w:ins w:id="670" w:author="Nick" w:date="2012-01-02T13:14:00Z">
        <w:r w:rsidRPr="00196DD4">
          <w:rPr>
            <w:rFonts w:ascii="Arial" w:hAnsi="Arial" w:cs="Arial"/>
          </w:rPr>
          <w:t>Illustration:</w:t>
        </w:r>
      </w:ins>
    </w:p>
    <w:p w:rsidR="00370399" w:rsidRPr="00196DD4" w:rsidRDefault="00AC071D" w:rsidP="00370399">
      <w:pPr>
        <w:rPr>
          <w:ins w:id="671" w:author="Nick" w:date="2012-01-02T13:14:00Z"/>
          <w:rFonts w:ascii="Arial" w:hAnsi="Arial" w:cs="Arial"/>
        </w:rPr>
      </w:pPr>
      <w:r>
        <w:rPr>
          <w:noProof/>
        </w:rPr>
        <w:drawing>
          <wp:inline distT="0" distB="0" distL="0" distR="0" wp14:anchorId="0C61E6F0" wp14:editId="4FAD1891">
            <wp:extent cx="983524" cy="990600"/>
            <wp:effectExtent l="0" t="0" r="762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983524" cy="990600"/>
                    </a:xfrm>
                    <a:prstGeom prst="rect">
                      <a:avLst/>
                    </a:prstGeom>
                  </pic:spPr>
                </pic:pic>
              </a:graphicData>
            </a:graphic>
          </wp:inline>
        </w:drawing>
      </w:r>
    </w:p>
    <w:p w:rsidR="00370399" w:rsidRPr="00196DD4" w:rsidRDefault="00370399" w:rsidP="00370399">
      <w:pPr>
        <w:rPr>
          <w:ins w:id="672" w:author="Nick" w:date="2012-01-02T13:14:00Z"/>
          <w:rFonts w:ascii="Arial" w:hAnsi="Arial" w:cs="Arial"/>
        </w:rPr>
      </w:pPr>
      <w:ins w:id="673" w:author="Nick" w:date="2012-01-02T13:14:00Z">
        <w:r w:rsidRPr="00196DD4">
          <w:rPr>
            <w:rFonts w:ascii="Arial" w:hAnsi="Arial" w:cs="Arial"/>
          </w:rPr>
          <w:t>Examples:</w:t>
        </w:r>
      </w:ins>
    </w:p>
    <w:p w:rsidR="000F73E3" w:rsidRPr="00196DD4" w:rsidRDefault="00AC071D" w:rsidP="000F73E3">
      <w:pPr>
        <w:rPr>
          <w:ins w:id="674" w:author="Nick" w:date="2012-01-02T13:14:00Z"/>
          <w:rFonts w:ascii="Arial" w:hAnsi="Arial" w:cs="Arial"/>
          <w:b/>
        </w:rPr>
      </w:pPr>
      <w:r>
        <w:rPr>
          <w:noProof/>
        </w:rPr>
        <w:drawing>
          <wp:inline distT="0" distB="0" distL="0" distR="0" wp14:anchorId="49B00A4A" wp14:editId="01879DAA">
            <wp:extent cx="712781" cy="84772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712781" cy="847725"/>
                    </a:xfrm>
                    <a:prstGeom prst="rect">
                      <a:avLst/>
                    </a:prstGeom>
                  </pic:spPr>
                </pic:pic>
              </a:graphicData>
            </a:graphic>
          </wp:inline>
        </w:drawing>
      </w:r>
      <w:ins w:id="675" w:author="Nick" w:date="2012-01-02T13:14:00Z">
        <w:r w:rsidR="00370399">
          <w:rPr>
            <w:rFonts w:ascii="Arial" w:hAnsi="Arial" w:cs="Arial"/>
            <w:color w:val="000066"/>
          </w:rPr>
          <w:br/>
        </w:r>
        <w:r w:rsidR="000F73E3">
          <w:rPr>
            <w:rFonts w:ascii="Arial" w:hAnsi="Arial" w:cs="Arial"/>
            <w:color w:val="000066"/>
          </w:rPr>
          <w:t>Radius</w:t>
        </w:r>
        <w:r w:rsidR="000F73E3" w:rsidRPr="00370399">
          <w:rPr>
            <w:rFonts w:ascii="Arial" w:hAnsi="Arial" w:cs="Arial"/>
            <w:b/>
          </w:rPr>
          <w:t xml:space="preserve"> </w:t>
        </w:r>
      </w:ins>
    </w:p>
    <w:p w:rsidR="000F73E3" w:rsidRPr="00196DD4" w:rsidRDefault="000F73E3" w:rsidP="000F73E3">
      <w:pPr>
        <w:rPr>
          <w:ins w:id="676" w:author="Nick" w:date="2012-01-02T13:14:00Z"/>
          <w:rFonts w:ascii="Arial" w:hAnsi="Arial" w:cs="Arial"/>
        </w:rPr>
      </w:pPr>
      <w:ins w:id="677" w:author="Nick" w:date="2012-01-02T13:14:00Z">
        <w:r w:rsidRPr="00196DD4">
          <w:rPr>
            <w:rFonts w:ascii="Arial" w:hAnsi="Arial" w:cs="Arial"/>
          </w:rPr>
          <w:t>Definition:</w:t>
        </w:r>
      </w:ins>
      <w:r w:rsidRPr="000E149B">
        <w:t xml:space="preserve"> </w:t>
      </w:r>
      <w:r w:rsidRPr="000E149B">
        <w:rPr>
          <w:rFonts w:ascii="Arial" w:hAnsi="Arial" w:cs="Arial"/>
        </w:rPr>
        <w:t>A straight line from the center to the circumference of a circle or sphere.</w:t>
      </w:r>
    </w:p>
    <w:p w:rsidR="000F73E3" w:rsidRPr="00196DD4" w:rsidRDefault="000F73E3" w:rsidP="000F73E3">
      <w:pPr>
        <w:rPr>
          <w:ins w:id="678" w:author="Nick" w:date="2012-01-02T13:14:00Z"/>
          <w:rFonts w:ascii="Arial" w:hAnsi="Arial" w:cs="Arial"/>
        </w:rPr>
      </w:pPr>
    </w:p>
    <w:p w:rsidR="000F73E3" w:rsidRPr="00196DD4" w:rsidRDefault="000F73E3" w:rsidP="000F73E3">
      <w:pPr>
        <w:rPr>
          <w:ins w:id="679" w:author="Nick" w:date="2012-01-02T13:14:00Z"/>
          <w:rFonts w:ascii="Arial" w:hAnsi="Arial" w:cs="Arial"/>
        </w:rPr>
      </w:pPr>
      <w:ins w:id="680" w:author="Nick" w:date="2012-01-02T13:14:00Z">
        <w:r w:rsidRPr="00196DD4">
          <w:rPr>
            <w:rFonts w:ascii="Arial" w:hAnsi="Arial" w:cs="Arial"/>
          </w:rPr>
          <w:t>Illustration:</w:t>
        </w:r>
      </w:ins>
    </w:p>
    <w:p w:rsidR="000F73E3" w:rsidRPr="00196DD4" w:rsidRDefault="000F73E3" w:rsidP="000F73E3">
      <w:pPr>
        <w:rPr>
          <w:ins w:id="681" w:author="Nick" w:date="2012-01-02T13:14:00Z"/>
          <w:rFonts w:ascii="Arial" w:hAnsi="Arial" w:cs="Arial"/>
        </w:rPr>
      </w:pPr>
      <w:r>
        <w:rPr>
          <w:noProof/>
        </w:rPr>
        <w:drawing>
          <wp:inline distT="0" distB="0" distL="0" distR="0" wp14:anchorId="4AB841FF" wp14:editId="19C8B92B">
            <wp:extent cx="1419225" cy="1427292"/>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430878" cy="1439012"/>
                    </a:xfrm>
                    <a:prstGeom prst="rect">
                      <a:avLst/>
                    </a:prstGeom>
                  </pic:spPr>
                </pic:pic>
              </a:graphicData>
            </a:graphic>
          </wp:inline>
        </w:drawing>
      </w:r>
    </w:p>
    <w:p w:rsidR="000F73E3" w:rsidRPr="00196DD4" w:rsidRDefault="000F73E3" w:rsidP="000F73E3">
      <w:pPr>
        <w:rPr>
          <w:ins w:id="682" w:author="Nick" w:date="2012-01-02T13:14:00Z"/>
          <w:rFonts w:ascii="Arial" w:hAnsi="Arial" w:cs="Arial"/>
        </w:rPr>
      </w:pPr>
      <w:ins w:id="683" w:author="Nick" w:date="2012-01-02T13:14:00Z">
        <w:r w:rsidRPr="00196DD4">
          <w:rPr>
            <w:rFonts w:ascii="Arial" w:hAnsi="Arial" w:cs="Arial"/>
          </w:rPr>
          <w:lastRenderedPageBreak/>
          <w:t>Examples:</w:t>
        </w:r>
      </w:ins>
    </w:p>
    <w:p w:rsidR="000F73E3" w:rsidRPr="00196DD4" w:rsidRDefault="000F73E3" w:rsidP="000F73E3">
      <w:pPr>
        <w:rPr>
          <w:ins w:id="684" w:author="Nick" w:date="2012-01-02T13:14:00Z"/>
          <w:rFonts w:ascii="Arial" w:hAnsi="Arial" w:cs="Arial"/>
          <w:b/>
        </w:rPr>
      </w:pPr>
      <w:r>
        <w:rPr>
          <w:noProof/>
        </w:rPr>
        <w:drawing>
          <wp:inline distT="0" distB="0" distL="0" distR="0" wp14:anchorId="44746A48" wp14:editId="411E26D2">
            <wp:extent cx="1047750" cy="86534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051125" cy="868136"/>
                    </a:xfrm>
                    <a:prstGeom prst="rect">
                      <a:avLst/>
                    </a:prstGeom>
                  </pic:spPr>
                </pic:pic>
              </a:graphicData>
            </a:graphic>
          </wp:inline>
        </w:drawing>
      </w:r>
      <w:ins w:id="685" w:author="Nick" w:date="2012-01-02T13:14:00Z">
        <w:r>
          <w:rPr>
            <w:rFonts w:ascii="Arial" w:hAnsi="Arial" w:cs="Arial"/>
            <w:color w:val="000066"/>
          </w:rPr>
          <w:br/>
          <w:t>Diameter</w:t>
        </w:r>
        <w:r w:rsidRPr="00370399">
          <w:rPr>
            <w:rFonts w:ascii="Arial" w:hAnsi="Arial" w:cs="Arial"/>
            <w:b/>
          </w:rPr>
          <w:t xml:space="preserve"> </w:t>
        </w:r>
      </w:ins>
    </w:p>
    <w:p w:rsidR="000F73E3" w:rsidRPr="00196DD4" w:rsidRDefault="000F73E3" w:rsidP="000F73E3">
      <w:pPr>
        <w:rPr>
          <w:ins w:id="686" w:author="Nick" w:date="2012-01-02T13:14:00Z"/>
          <w:rFonts w:ascii="Arial" w:hAnsi="Arial" w:cs="Arial"/>
        </w:rPr>
      </w:pPr>
      <w:ins w:id="687" w:author="Nick" w:date="2012-01-02T13:14:00Z">
        <w:r w:rsidRPr="00196DD4">
          <w:rPr>
            <w:rFonts w:ascii="Arial" w:hAnsi="Arial" w:cs="Arial"/>
          </w:rPr>
          <w:t>Definition:</w:t>
        </w:r>
      </w:ins>
      <w:r w:rsidRPr="007F41FC">
        <w:t xml:space="preserve"> </w:t>
      </w:r>
      <w:r w:rsidRPr="007F41FC">
        <w:rPr>
          <w:rFonts w:ascii="Arial" w:hAnsi="Arial" w:cs="Arial"/>
        </w:rPr>
        <w:t>A straight line passing from side to side through the center of a body or figure, esp. a circle or sphere.</w:t>
      </w:r>
    </w:p>
    <w:p w:rsidR="000F73E3" w:rsidRPr="00196DD4" w:rsidRDefault="000F73E3" w:rsidP="000F73E3">
      <w:pPr>
        <w:rPr>
          <w:ins w:id="688" w:author="Nick" w:date="2012-01-02T13:14:00Z"/>
          <w:rFonts w:ascii="Arial" w:hAnsi="Arial" w:cs="Arial"/>
        </w:rPr>
      </w:pPr>
    </w:p>
    <w:p w:rsidR="000F73E3" w:rsidRPr="00196DD4" w:rsidRDefault="000F73E3" w:rsidP="000F73E3">
      <w:pPr>
        <w:rPr>
          <w:ins w:id="689" w:author="Nick" w:date="2012-01-02T13:14:00Z"/>
          <w:rFonts w:ascii="Arial" w:hAnsi="Arial" w:cs="Arial"/>
        </w:rPr>
      </w:pPr>
      <w:ins w:id="690" w:author="Nick" w:date="2012-01-02T13:14:00Z">
        <w:r w:rsidRPr="00196DD4">
          <w:rPr>
            <w:rFonts w:ascii="Arial" w:hAnsi="Arial" w:cs="Arial"/>
          </w:rPr>
          <w:t>Illustration:</w:t>
        </w:r>
      </w:ins>
    </w:p>
    <w:p w:rsidR="000F73E3" w:rsidRPr="00196DD4" w:rsidRDefault="000F73E3" w:rsidP="000F73E3">
      <w:pPr>
        <w:rPr>
          <w:ins w:id="691" w:author="Nick" w:date="2012-01-02T13:14:00Z"/>
          <w:rFonts w:ascii="Arial" w:hAnsi="Arial" w:cs="Arial"/>
        </w:rPr>
      </w:pPr>
      <w:r>
        <w:rPr>
          <w:noProof/>
        </w:rPr>
        <w:drawing>
          <wp:inline distT="0" distB="0" distL="0" distR="0" wp14:anchorId="3CC417E3" wp14:editId="49D531E3">
            <wp:extent cx="994473" cy="100012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000409" cy="1006094"/>
                    </a:xfrm>
                    <a:prstGeom prst="rect">
                      <a:avLst/>
                    </a:prstGeom>
                  </pic:spPr>
                </pic:pic>
              </a:graphicData>
            </a:graphic>
          </wp:inline>
        </w:drawing>
      </w:r>
    </w:p>
    <w:p w:rsidR="000F73E3" w:rsidRPr="00196DD4" w:rsidRDefault="000F73E3" w:rsidP="000F73E3">
      <w:pPr>
        <w:rPr>
          <w:ins w:id="692" w:author="Nick" w:date="2012-01-02T13:14:00Z"/>
          <w:rFonts w:ascii="Arial" w:hAnsi="Arial" w:cs="Arial"/>
        </w:rPr>
      </w:pPr>
      <w:ins w:id="693" w:author="Nick" w:date="2012-01-02T13:14:00Z">
        <w:r w:rsidRPr="00196DD4">
          <w:rPr>
            <w:rFonts w:ascii="Arial" w:hAnsi="Arial" w:cs="Arial"/>
          </w:rPr>
          <w:t>Examples:</w:t>
        </w:r>
      </w:ins>
    </w:p>
    <w:p w:rsidR="000F73E3" w:rsidRDefault="000F73E3" w:rsidP="000F73E3">
      <w:pPr>
        <w:rPr>
          <w:rFonts w:ascii="Arial" w:hAnsi="Arial" w:cs="Arial"/>
          <w:color w:val="000066"/>
        </w:rPr>
      </w:pPr>
      <w:r>
        <w:rPr>
          <w:noProof/>
        </w:rPr>
        <w:drawing>
          <wp:inline distT="0" distB="0" distL="0" distR="0" wp14:anchorId="12E7A3D0" wp14:editId="5B842DF0">
            <wp:extent cx="1257066" cy="1038225"/>
            <wp:effectExtent l="0" t="0" r="63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259884" cy="1040553"/>
                    </a:xfrm>
                    <a:prstGeom prst="rect">
                      <a:avLst/>
                    </a:prstGeom>
                  </pic:spPr>
                </pic:pic>
              </a:graphicData>
            </a:graphic>
          </wp:inline>
        </w:drawing>
      </w:r>
    </w:p>
    <w:p w:rsidR="000F73E3" w:rsidRDefault="000F73E3" w:rsidP="000F73E3">
      <w:pPr>
        <w:rPr>
          <w:rFonts w:ascii="Arial" w:hAnsi="Arial" w:cs="Arial"/>
          <w:color w:val="000066"/>
        </w:rPr>
      </w:pPr>
    </w:p>
    <w:p w:rsidR="000F73E3" w:rsidRPr="00196DD4" w:rsidRDefault="000F73E3" w:rsidP="000F73E3">
      <w:pPr>
        <w:rPr>
          <w:ins w:id="694" w:author="Nick" w:date="2012-01-02T13:14:00Z"/>
          <w:rFonts w:ascii="Arial" w:hAnsi="Arial" w:cs="Arial"/>
          <w:b/>
        </w:rPr>
      </w:pPr>
      <w:ins w:id="695" w:author="Nick" w:date="2012-01-02T13:14:00Z">
        <w:r>
          <w:rPr>
            <w:rFonts w:ascii="Arial" w:hAnsi="Arial" w:cs="Arial"/>
            <w:color w:val="000066"/>
          </w:rPr>
          <w:br/>
          <w:t>Circumference</w:t>
        </w:r>
        <w:r w:rsidRPr="00370399">
          <w:rPr>
            <w:rFonts w:ascii="Arial" w:hAnsi="Arial" w:cs="Arial"/>
            <w:b/>
          </w:rPr>
          <w:t xml:space="preserve"> </w:t>
        </w:r>
      </w:ins>
    </w:p>
    <w:p w:rsidR="000F73E3" w:rsidRPr="00196DD4" w:rsidRDefault="000F73E3" w:rsidP="000F73E3">
      <w:pPr>
        <w:rPr>
          <w:ins w:id="696" w:author="Nick" w:date="2012-01-02T13:14:00Z"/>
          <w:rFonts w:ascii="Arial" w:hAnsi="Arial" w:cs="Arial"/>
        </w:rPr>
      </w:pPr>
      <w:ins w:id="697" w:author="Nick" w:date="2012-01-02T13:14:00Z">
        <w:r w:rsidRPr="00196DD4">
          <w:rPr>
            <w:rFonts w:ascii="Arial" w:hAnsi="Arial" w:cs="Arial"/>
          </w:rPr>
          <w:t>Definition:</w:t>
        </w:r>
      </w:ins>
      <w:r w:rsidRPr="007F41FC">
        <w:t xml:space="preserve"> </w:t>
      </w:r>
      <w:r w:rsidRPr="007F41FC">
        <w:rPr>
          <w:rFonts w:ascii="Arial" w:hAnsi="Arial" w:cs="Arial"/>
        </w:rPr>
        <w:t>The enclosing boundary of a curved geometric figure, esp. a circle.</w:t>
      </w:r>
    </w:p>
    <w:p w:rsidR="000F73E3" w:rsidRPr="00196DD4" w:rsidRDefault="000F73E3" w:rsidP="000F73E3">
      <w:pPr>
        <w:rPr>
          <w:ins w:id="698" w:author="Nick" w:date="2012-01-02T13:14:00Z"/>
          <w:rFonts w:ascii="Arial" w:hAnsi="Arial" w:cs="Arial"/>
        </w:rPr>
      </w:pPr>
    </w:p>
    <w:p w:rsidR="000F73E3" w:rsidRPr="00196DD4" w:rsidRDefault="000F73E3" w:rsidP="000F73E3">
      <w:pPr>
        <w:rPr>
          <w:ins w:id="699" w:author="Nick" w:date="2012-01-02T13:14:00Z"/>
          <w:rFonts w:ascii="Arial" w:hAnsi="Arial" w:cs="Arial"/>
        </w:rPr>
      </w:pPr>
      <w:ins w:id="700" w:author="Nick" w:date="2012-01-02T13:14:00Z">
        <w:r w:rsidRPr="00196DD4">
          <w:rPr>
            <w:rFonts w:ascii="Arial" w:hAnsi="Arial" w:cs="Arial"/>
          </w:rPr>
          <w:t>Illustration:</w:t>
        </w:r>
      </w:ins>
    </w:p>
    <w:p w:rsidR="000F73E3" w:rsidRPr="00196DD4" w:rsidRDefault="000F73E3" w:rsidP="000F73E3">
      <w:pPr>
        <w:rPr>
          <w:ins w:id="701" w:author="Nick" w:date="2012-01-02T13:14:00Z"/>
          <w:rFonts w:ascii="Arial" w:hAnsi="Arial" w:cs="Arial"/>
        </w:rPr>
      </w:pPr>
      <w:r>
        <w:rPr>
          <w:noProof/>
        </w:rPr>
        <w:drawing>
          <wp:inline distT="0" distB="0" distL="0" distR="0" wp14:anchorId="78E3460C" wp14:editId="42032FD9">
            <wp:extent cx="1221783" cy="122872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227669" cy="1234644"/>
                    </a:xfrm>
                    <a:prstGeom prst="rect">
                      <a:avLst/>
                    </a:prstGeom>
                  </pic:spPr>
                </pic:pic>
              </a:graphicData>
            </a:graphic>
          </wp:inline>
        </w:drawing>
      </w:r>
    </w:p>
    <w:p w:rsidR="000F73E3" w:rsidRPr="00196DD4" w:rsidRDefault="000F73E3" w:rsidP="000F73E3">
      <w:pPr>
        <w:rPr>
          <w:ins w:id="702" w:author="Nick" w:date="2012-01-02T13:14:00Z"/>
          <w:rFonts w:ascii="Arial" w:hAnsi="Arial" w:cs="Arial"/>
        </w:rPr>
      </w:pPr>
      <w:ins w:id="703" w:author="Nick" w:date="2012-01-02T13:14:00Z">
        <w:r w:rsidRPr="00196DD4">
          <w:rPr>
            <w:rFonts w:ascii="Arial" w:hAnsi="Arial" w:cs="Arial"/>
          </w:rPr>
          <w:t>Examples:</w:t>
        </w:r>
      </w:ins>
    </w:p>
    <w:p w:rsidR="000F73E3" w:rsidRDefault="000F73E3" w:rsidP="000F73E3">
      <w:pPr>
        <w:rPr>
          <w:rFonts w:ascii="Arial" w:hAnsi="Arial" w:cs="Arial"/>
          <w:color w:val="000066"/>
        </w:rPr>
      </w:pPr>
      <w:r>
        <w:rPr>
          <w:noProof/>
        </w:rPr>
        <w:drawing>
          <wp:inline distT="0" distB="0" distL="0" distR="0" wp14:anchorId="0F4F6A7B" wp14:editId="74B4B192">
            <wp:extent cx="1247775" cy="12477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1247775" cy="1247775"/>
                    </a:xfrm>
                    <a:prstGeom prst="rect">
                      <a:avLst/>
                    </a:prstGeom>
                  </pic:spPr>
                </pic:pic>
              </a:graphicData>
            </a:graphic>
          </wp:inline>
        </w:drawing>
      </w:r>
      <w:ins w:id="704" w:author="Nick" w:date="2012-01-02T13:14:00Z">
        <w:r>
          <w:rPr>
            <w:rFonts w:ascii="Arial" w:hAnsi="Arial" w:cs="Arial"/>
            <w:color w:val="000066"/>
          </w:rPr>
          <w:br/>
        </w:r>
        <w:r w:rsidR="00370399">
          <w:rPr>
            <w:rFonts w:ascii="Arial" w:hAnsi="Arial" w:cs="Arial"/>
            <w:color w:val="000066"/>
          </w:rPr>
          <w:br/>
        </w:r>
      </w:ins>
    </w:p>
    <w:p w:rsidR="00370399" w:rsidRPr="00196DD4" w:rsidRDefault="00370399" w:rsidP="000F73E3">
      <w:pPr>
        <w:rPr>
          <w:ins w:id="705" w:author="Nick" w:date="2012-01-02T13:14:00Z"/>
          <w:rFonts w:ascii="Arial" w:hAnsi="Arial" w:cs="Arial"/>
          <w:b/>
        </w:rPr>
      </w:pPr>
      <w:ins w:id="706" w:author="Nick" w:date="2012-01-02T13:14:00Z">
        <w:r>
          <w:rPr>
            <w:rFonts w:ascii="Arial" w:hAnsi="Arial" w:cs="Arial"/>
            <w:color w:val="000066"/>
          </w:rPr>
          <w:lastRenderedPageBreak/>
          <w:t>Pyramid</w:t>
        </w:r>
        <w:r w:rsidRPr="00370399">
          <w:rPr>
            <w:rFonts w:ascii="Arial" w:hAnsi="Arial" w:cs="Arial"/>
            <w:b/>
          </w:rPr>
          <w:t xml:space="preserve"> </w:t>
        </w:r>
      </w:ins>
    </w:p>
    <w:p w:rsidR="00370399" w:rsidRPr="00196DD4" w:rsidRDefault="00370399" w:rsidP="00370399">
      <w:pPr>
        <w:rPr>
          <w:ins w:id="707" w:author="Nick" w:date="2012-01-02T13:14:00Z"/>
          <w:rFonts w:ascii="Arial" w:hAnsi="Arial" w:cs="Arial"/>
        </w:rPr>
      </w:pPr>
      <w:ins w:id="708" w:author="Nick" w:date="2012-01-02T13:14:00Z">
        <w:r w:rsidRPr="00196DD4">
          <w:rPr>
            <w:rFonts w:ascii="Arial" w:hAnsi="Arial" w:cs="Arial"/>
          </w:rPr>
          <w:t>Definition:</w:t>
        </w:r>
      </w:ins>
      <w:r w:rsidR="000F73E3" w:rsidRPr="000F73E3">
        <w:t xml:space="preserve"> </w:t>
      </w:r>
      <w:r w:rsidR="000F73E3">
        <w:rPr>
          <w:rFonts w:ascii="Arial" w:hAnsi="Arial" w:cs="Arial"/>
        </w:rPr>
        <w:t xml:space="preserve">A solid object </w:t>
      </w:r>
      <w:proofErr w:type="gramStart"/>
      <w:r w:rsidR="000F73E3">
        <w:rPr>
          <w:rFonts w:ascii="Arial" w:hAnsi="Arial" w:cs="Arial"/>
        </w:rPr>
        <w:t>where ,</w:t>
      </w:r>
      <w:proofErr w:type="gramEnd"/>
      <w:r w:rsidR="000F73E3">
        <w:rPr>
          <w:rFonts w:ascii="Arial" w:hAnsi="Arial" w:cs="Arial"/>
        </w:rPr>
        <w:t xml:space="preserve"> </w:t>
      </w:r>
      <w:r w:rsidR="000F73E3" w:rsidRPr="000F73E3">
        <w:rPr>
          <w:rFonts w:ascii="Arial" w:hAnsi="Arial" w:cs="Arial"/>
        </w:rPr>
        <w:t>The base is a polygon (a straight-sided shape)</w:t>
      </w:r>
      <w:r w:rsidR="000F73E3">
        <w:rPr>
          <w:rFonts w:ascii="Arial" w:hAnsi="Arial" w:cs="Arial"/>
        </w:rPr>
        <w:t xml:space="preserve">, </w:t>
      </w:r>
      <w:r w:rsidR="000F73E3" w:rsidRPr="000F73E3">
        <w:rPr>
          <w:rFonts w:ascii="Arial" w:hAnsi="Arial" w:cs="Arial"/>
        </w:rPr>
        <w:t xml:space="preserve"> The sides are triangles which meet at the top (the apex).</w:t>
      </w:r>
    </w:p>
    <w:p w:rsidR="00370399" w:rsidRPr="00196DD4" w:rsidRDefault="00370399" w:rsidP="00370399">
      <w:pPr>
        <w:rPr>
          <w:ins w:id="709" w:author="Nick" w:date="2012-01-02T13:14:00Z"/>
          <w:rFonts w:ascii="Arial" w:hAnsi="Arial" w:cs="Arial"/>
        </w:rPr>
      </w:pPr>
      <w:ins w:id="710" w:author="Nick" w:date="2012-01-02T13:14:00Z">
        <w:r w:rsidRPr="00196DD4">
          <w:rPr>
            <w:rFonts w:ascii="Arial" w:hAnsi="Arial" w:cs="Arial"/>
          </w:rPr>
          <w:t>Illustration:</w:t>
        </w:r>
      </w:ins>
    </w:p>
    <w:p w:rsidR="00370399" w:rsidRPr="00196DD4" w:rsidRDefault="000F73E3" w:rsidP="00370399">
      <w:pPr>
        <w:rPr>
          <w:ins w:id="711" w:author="Nick" w:date="2012-01-02T13:14:00Z"/>
          <w:rFonts w:ascii="Arial" w:hAnsi="Arial" w:cs="Arial"/>
        </w:rPr>
      </w:pPr>
      <w:r>
        <w:rPr>
          <w:noProof/>
        </w:rPr>
        <w:drawing>
          <wp:inline distT="0" distB="0" distL="0" distR="0" wp14:anchorId="7B29AC8C" wp14:editId="4C635DBC">
            <wp:extent cx="1261241" cy="9525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1261241" cy="952500"/>
                    </a:xfrm>
                    <a:prstGeom prst="rect">
                      <a:avLst/>
                    </a:prstGeom>
                  </pic:spPr>
                </pic:pic>
              </a:graphicData>
            </a:graphic>
          </wp:inline>
        </w:drawing>
      </w:r>
    </w:p>
    <w:p w:rsidR="00370399" w:rsidRPr="00196DD4" w:rsidRDefault="00370399" w:rsidP="00370399">
      <w:pPr>
        <w:rPr>
          <w:ins w:id="712" w:author="Nick" w:date="2012-01-02T13:14:00Z"/>
          <w:rFonts w:ascii="Arial" w:hAnsi="Arial" w:cs="Arial"/>
        </w:rPr>
      </w:pPr>
      <w:ins w:id="713" w:author="Nick" w:date="2012-01-02T13:14:00Z">
        <w:r w:rsidRPr="00196DD4">
          <w:rPr>
            <w:rFonts w:ascii="Arial" w:hAnsi="Arial" w:cs="Arial"/>
          </w:rPr>
          <w:t>Examples:</w:t>
        </w:r>
      </w:ins>
    </w:p>
    <w:p w:rsidR="00370399" w:rsidRPr="00196DD4" w:rsidRDefault="000F73E3" w:rsidP="00370399">
      <w:pPr>
        <w:rPr>
          <w:ins w:id="714" w:author="Nick" w:date="2012-01-02T13:14:00Z"/>
          <w:rFonts w:ascii="Arial" w:hAnsi="Arial" w:cs="Arial"/>
          <w:b/>
        </w:rPr>
      </w:pPr>
      <w:r>
        <w:rPr>
          <w:noProof/>
        </w:rPr>
        <w:drawing>
          <wp:inline distT="0" distB="0" distL="0" distR="0" wp14:anchorId="30D1236B" wp14:editId="62489344">
            <wp:extent cx="1148580" cy="8953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1148580" cy="895350"/>
                    </a:xfrm>
                    <a:prstGeom prst="rect">
                      <a:avLst/>
                    </a:prstGeom>
                  </pic:spPr>
                </pic:pic>
              </a:graphicData>
            </a:graphic>
          </wp:inline>
        </w:drawing>
      </w:r>
      <w:ins w:id="715" w:author="Nick" w:date="2012-01-02T13:14:00Z">
        <w:r w:rsidR="00370399">
          <w:rPr>
            <w:rFonts w:ascii="Arial" w:hAnsi="Arial" w:cs="Arial"/>
            <w:color w:val="000066"/>
          </w:rPr>
          <w:br/>
          <w:t>Cone</w:t>
        </w:r>
        <w:r w:rsidR="00370399" w:rsidRPr="00370399">
          <w:rPr>
            <w:rFonts w:ascii="Arial" w:hAnsi="Arial" w:cs="Arial"/>
            <w:b/>
          </w:rPr>
          <w:t xml:space="preserve"> </w:t>
        </w:r>
      </w:ins>
    </w:p>
    <w:p w:rsidR="00370399" w:rsidRPr="00196DD4" w:rsidRDefault="00370399" w:rsidP="00370399">
      <w:pPr>
        <w:rPr>
          <w:ins w:id="716" w:author="Nick" w:date="2012-01-02T13:14:00Z"/>
          <w:rFonts w:ascii="Arial" w:hAnsi="Arial" w:cs="Arial"/>
        </w:rPr>
      </w:pPr>
      <w:ins w:id="717" w:author="Nick" w:date="2012-01-02T13:14:00Z">
        <w:r w:rsidRPr="00196DD4">
          <w:rPr>
            <w:rFonts w:ascii="Arial" w:hAnsi="Arial" w:cs="Arial"/>
          </w:rPr>
          <w:t>Definition:</w:t>
        </w:r>
      </w:ins>
      <w:r w:rsidR="000F73E3" w:rsidRPr="000F73E3">
        <w:t xml:space="preserve"> </w:t>
      </w:r>
      <w:r w:rsidR="000F73E3" w:rsidRPr="000F73E3">
        <w:rPr>
          <w:rFonts w:ascii="Arial" w:hAnsi="Arial" w:cs="Arial"/>
        </w:rPr>
        <w:t>A solid or hollow object that tapers from a circular or roughly circular base to a point.</w:t>
      </w:r>
    </w:p>
    <w:p w:rsidR="00370399" w:rsidRPr="00196DD4" w:rsidRDefault="00370399" w:rsidP="00370399">
      <w:pPr>
        <w:rPr>
          <w:ins w:id="718" w:author="Nick" w:date="2012-01-02T13:14:00Z"/>
          <w:rFonts w:ascii="Arial" w:hAnsi="Arial" w:cs="Arial"/>
        </w:rPr>
      </w:pPr>
      <w:ins w:id="719" w:author="Nick" w:date="2012-01-02T13:14:00Z">
        <w:r w:rsidRPr="00196DD4">
          <w:rPr>
            <w:rFonts w:ascii="Arial" w:hAnsi="Arial" w:cs="Arial"/>
          </w:rPr>
          <w:t>Illustration:</w:t>
        </w:r>
      </w:ins>
    </w:p>
    <w:p w:rsidR="00370399" w:rsidRPr="00196DD4" w:rsidRDefault="000F73E3" w:rsidP="00370399">
      <w:pPr>
        <w:rPr>
          <w:ins w:id="720" w:author="Nick" w:date="2012-01-02T13:14:00Z"/>
          <w:rFonts w:ascii="Arial" w:hAnsi="Arial" w:cs="Arial"/>
        </w:rPr>
      </w:pPr>
      <w:r>
        <w:rPr>
          <w:noProof/>
        </w:rPr>
        <w:drawing>
          <wp:inline distT="0" distB="0" distL="0" distR="0" wp14:anchorId="4FFA10DD" wp14:editId="28D1ED3E">
            <wp:extent cx="1247775" cy="1247775"/>
            <wp:effectExtent l="0" t="0" r="9525"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247775" cy="1247775"/>
                    </a:xfrm>
                    <a:prstGeom prst="rect">
                      <a:avLst/>
                    </a:prstGeom>
                  </pic:spPr>
                </pic:pic>
              </a:graphicData>
            </a:graphic>
          </wp:inline>
        </w:drawing>
      </w:r>
    </w:p>
    <w:p w:rsidR="00370399" w:rsidRPr="00196DD4" w:rsidRDefault="00370399" w:rsidP="00370399">
      <w:pPr>
        <w:rPr>
          <w:ins w:id="721" w:author="Nick" w:date="2012-01-02T13:14:00Z"/>
          <w:rFonts w:ascii="Arial" w:hAnsi="Arial" w:cs="Arial"/>
        </w:rPr>
      </w:pPr>
      <w:ins w:id="722" w:author="Nick" w:date="2012-01-02T13:14:00Z">
        <w:r w:rsidRPr="00196DD4">
          <w:rPr>
            <w:rFonts w:ascii="Arial" w:hAnsi="Arial" w:cs="Arial"/>
          </w:rPr>
          <w:t>Examples:</w:t>
        </w:r>
      </w:ins>
    </w:p>
    <w:p w:rsidR="00370399" w:rsidRPr="00196DD4" w:rsidRDefault="000F73E3" w:rsidP="00370399">
      <w:pPr>
        <w:rPr>
          <w:ins w:id="723" w:author="Nick" w:date="2012-01-02T13:14:00Z"/>
          <w:rFonts w:ascii="Arial" w:hAnsi="Arial" w:cs="Arial"/>
          <w:b/>
        </w:rPr>
      </w:pPr>
      <w:r>
        <w:rPr>
          <w:noProof/>
        </w:rPr>
        <w:drawing>
          <wp:inline distT="0" distB="0" distL="0" distR="0" wp14:anchorId="492231F5" wp14:editId="3FE35B5F">
            <wp:extent cx="823988" cy="103822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823988" cy="1038225"/>
                    </a:xfrm>
                    <a:prstGeom prst="rect">
                      <a:avLst/>
                    </a:prstGeom>
                  </pic:spPr>
                </pic:pic>
              </a:graphicData>
            </a:graphic>
          </wp:inline>
        </w:drawing>
      </w:r>
      <w:ins w:id="724" w:author="Nick" w:date="2012-01-02T13:14:00Z">
        <w:r w:rsidR="00370399">
          <w:rPr>
            <w:rFonts w:ascii="Arial" w:hAnsi="Arial" w:cs="Arial"/>
            <w:color w:val="000066"/>
          </w:rPr>
          <w:br/>
          <w:t>Slant Height</w:t>
        </w:r>
        <w:r w:rsidR="00370399" w:rsidRPr="00370399">
          <w:rPr>
            <w:rFonts w:ascii="Arial" w:hAnsi="Arial" w:cs="Arial"/>
            <w:b/>
          </w:rPr>
          <w:t xml:space="preserve"> </w:t>
        </w:r>
      </w:ins>
    </w:p>
    <w:p w:rsidR="00370399" w:rsidRPr="00196DD4" w:rsidRDefault="00370399" w:rsidP="00370399">
      <w:pPr>
        <w:rPr>
          <w:ins w:id="725" w:author="Nick" w:date="2012-01-02T13:14:00Z"/>
          <w:rFonts w:ascii="Arial" w:hAnsi="Arial" w:cs="Arial"/>
        </w:rPr>
      </w:pPr>
      <w:ins w:id="726" w:author="Nick" w:date="2012-01-02T13:14:00Z">
        <w:r w:rsidRPr="00196DD4">
          <w:rPr>
            <w:rFonts w:ascii="Arial" w:hAnsi="Arial" w:cs="Arial"/>
          </w:rPr>
          <w:t>Definition:</w:t>
        </w:r>
      </w:ins>
      <w:r w:rsidR="000F73E3" w:rsidRPr="000F73E3">
        <w:t xml:space="preserve"> </w:t>
      </w:r>
      <w:r w:rsidR="000F73E3" w:rsidRPr="000F73E3">
        <w:rPr>
          <w:rFonts w:ascii="Arial" w:hAnsi="Arial" w:cs="Arial"/>
        </w:rPr>
        <w:t xml:space="preserve">The slant height is the distance from any point on the </w:t>
      </w:r>
      <w:r w:rsidR="000F73E3">
        <w:rPr>
          <w:rFonts w:ascii="Arial" w:hAnsi="Arial" w:cs="Arial"/>
        </w:rPr>
        <w:t>apex to the base</w:t>
      </w:r>
    </w:p>
    <w:p w:rsidR="00370399" w:rsidRPr="00196DD4" w:rsidRDefault="00370399" w:rsidP="00370399">
      <w:pPr>
        <w:rPr>
          <w:ins w:id="727" w:author="Nick" w:date="2012-01-02T13:14:00Z"/>
          <w:rFonts w:ascii="Arial" w:hAnsi="Arial" w:cs="Arial"/>
        </w:rPr>
      </w:pPr>
    </w:p>
    <w:p w:rsidR="00370399" w:rsidRPr="00196DD4" w:rsidRDefault="00370399" w:rsidP="00370399">
      <w:pPr>
        <w:rPr>
          <w:ins w:id="728" w:author="Nick" w:date="2012-01-02T13:14:00Z"/>
          <w:rFonts w:ascii="Arial" w:hAnsi="Arial" w:cs="Arial"/>
        </w:rPr>
      </w:pPr>
      <w:ins w:id="729" w:author="Nick" w:date="2012-01-02T13:14:00Z">
        <w:r w:rsidRPr="00196DD4">
          <w:rPr>
            <w:rFonts w:ascii="Arial" w:hAnsi="Arial" w:cs="Arial"/>
          </w:rPr>
          <w:t>Illustration:</w:t>
        </w:r>
      </w:ins>
    </w:p>
    <w:p w:rsidR="00370399" w:rsidRPr="00196DD4" w:rsidRDefault="000F73E3" w:rsidP="00370399">
      <w:pPr>
        <w:rPr>
          <w:ins w:id="730" w:author="Nick" w:date="2012-01-02T13:14:00Z"/>
          <w:rFonts w:ascii="Arial" w:hAnsi="Arial" w:cs="Arial"/>
        </w:rPr>
      </w:pPr>
      <w:r>
        <w:rPr>
          <w:noProof/>
        </w:rPr>
        <w:drawing>
          <wp:inline distT="0" distB="0" distL="0" distR="0" wp14:anchorId="759A573A" wp14:editId="3D11301A">
            <wp:extent cx="1857375" cy="1571625"/>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1860464" cy="1574239"/>
                    </a:xfrm>
                    <a:prstGeom prst="rect">
                      <a:avLst/>
                    </a:prstGeom>
                  </pic:spPr>
                </pic:pic>
              </a:graphicData>
            </a:graphic>
          </wp:inline>
        </w:drawing>
      </w:r>
    </w:p>
    <w:p w:rsidR="00370399" w:rsidRPr="00196DD4" w:rsidRDefault="00370399" w:rsidP="00370399">
      <w:pPr>
        <w:rPr>
          <w:ins w:id="731" w:author="Nick" w:date="2012-01-02T13:14:00Z"/>
          <w:rFonts w:ascii="Arial" w:hAnsi="Arial" w:cs="Arial"/>
        </w:rPr>
      </w:pPr>
      <w:ins w:id="732" w:author="Nick" w:date="2012-01-02T13:14:00Z">
        <w:r w:rsidRPr="00196DD4">
          <w:rPr>
            <w:rFonts w:ascii="Arial" w:hAnsi="Arial" w:cs="Arial"/>
          </w:rPr>
          <w:lastRenderedPageBreak/>
          <w:t>Examples:</w:t>
        </w:r>
      </w:ins>
    </w:p>
    <w:p w:rsidR="00370399" w:rsidRPr="00196DD4" w:rsidRDefault="000F73E3" w:rsidP="00370399">
      <w:pPr>
        <w:rPr>
          <w:ins w:id="733" w:author="Nick" w:date="2012-01-02T13:14:00Z"/>
          <w:rFonts w:ascii="Arial" w:hAnsi="Arial" w:cs="Arial"/>
          <w:b/>
        </w:rPr>
      </w:pPr>
      <w:r>
        <w:rPr>
          <w:noProof/>
        </w:rPr>
        <w:drawing>
          <wp:inline distT="0" distB="0" distL="0" distR="0" wp14:anchorId="73F3BB4E" wp14:editId="1AC663FD">
            <wp:extent cx="1790700" cy="1814789"/>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1796379" cy="1820545"/>
                    </a:xfrm>
                    <a:prstGeom prst="rect">
                      <a:avLst/>
                    </a:prstGeom>
                  </pic:spPr>
                </pic:pic>
              </a:graphicData>
            </a:graphic>
          </wp:inline>
        </w:drawing>
      </w:r>
      <w:ins w:id="734" w:author="Nick" w:date="2012-01-02T13:14:00Z">
        <w:r w:rsidR="00370399">
          <w:rPr>
            <w:rFonts w:ascii="Arial" w:hAnsi="Arial" w:cs="Arial"/>
            <w:color w:val="000066"/>
          </w:rPr>
          <w:br/>
          <w:t>Sphere</w:t>
        </w:r>
        <w:r w:rsidR="00370399" w:rsidRPr="00370399">
          <w:rPr>
            <w:rFonts w:ascii="Arial" w:hAnsi="Arial" w:cs="Arial"/>
            <w:b/>
          </w:rPr>
          <w:t xml:space="preserve"> </w:t>
        </w:r>
      </w:ins>
    </w:p>
    <w:p w:rsidR="00370399" w:rsidRPr="00196DD4" w:rsidRDefault="00370399" w:rsidP="00370399">
      <w:pPr>
        <w:rPr>
          <w:ins w:id="735" w:author="Nick" w:date="2012-01-02T13:14:00Z"/>
          <w:rFonts w:ascii="Arial" w:hAnsi="Arial" w:cs="Arial"/>
        </w:rPr>
      </w:pPr>
      <w:ins w:id="736" w:author="Nick" w:date="2012-01-02T13:14:00Z">
        <w:r w:rsidRPr="00196DD4">
          <w:rPr>
            <w:rFonts w:ascii="Arial" w:hAnsi="Arial" w:cs="Arial"/>
          </w:rPr>
          <w:t>Definition:</w:t>
        </w:r>
      </w:ins>
      <w:r w:rsidR="000F73E3" w:rsidRPr="000F73E3">
        <w:t xml:space="preserve"> </w:t>
      </w:r>
      <w:r w:rsidR="000F73E3" w:rsidRPr="000F73E3">
        <w:rPr>
          <w:rFonts w:ascii="Arial" w:hAnsi="Arial" w:cs="Arial"/>
        </w:rPr>
        <w:t>A round solid figure, or its surface, with every point on its surface equidistant from its center.</w:t>
      </w:r>
    </w:p>
    <w:p w:rsidR="00370399" w:rsidRPr="00196DD4" w:rsidRDefault="00370399" w:rsidP="00370399">
      <w:pPr>
        <w:rPr>
          <w:ins w:id="737" w:author="Nick" w:date="2012-01-02T13:14:00Z"/>
          <w:rFonts w:ascii="Arial" w:hAnsi="Arial" w:cs="Arial"/>
        </w:rPr>
      </w:pPr>
      <w:ins w:id="738" w:author="Nick" w:date="2012-01-02T13:14:00Z">
        <w:r w:rsidRPr="00196DD4">
          <w:rPr>
            <w:rFonts w:ascii="Arial" w:hAnsi="Arial" w:cs="Arial"/>
          </w:rPr>
          <w:t>Illustration:</w:t>
        </w:r>
      </w:ins>
    </w:p>
    <w:p w:rsidR="00370399" w:rsidRPr="00196DD4" w:rsidRDefault="000F73E3" w:rsidP="00370399">
      <w:pPr>
        <w:rPr>
          <w:ins w:id="739" w:author="Nick" w:date="2012-01-02T13:14:00Z"/>
          <w:rFonts w:ascii="Arial" w:hAnsi="Arial" w:cs="Arial"/>
        </w:rPr>
      </w:pPr>
      <w:r>
        <w:rPr>
          <w:noProof/>
        </w:rPr>
        <w:drawing>
          <wp:inline distT="0" distB="0" distL="0" distR="0" wp14:anchorId="7DEBD85B" wp14:editId="0C3BCF6F">
            <wp:extent cx="1133475" cy="113347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133475" cy="1133475"/>
                    </a:xfrm>
                    <a:prstGeom prst="rect">
                      <a:avLst/>
                    </a:prstGeom>
                  </pic:spPr>
                </pic:pic>
              </a:graphicData>
            </a:graphic>
          </wp:inline>
        </w:drawing>
      </w:r>
    </w:p>
    <w:p w:rsidR="00370399" w:rsidRPr="00196DD4" w:rsidRDefault="00370399" w:rsidP="00370399">
      <w:pPr>
        <w:rPr>
          <w:ins w:id="740" w:author="Nick" w:date="2012-01-02T13:14:00Z"/>
          <w:rFonts w:ascii="Arial" w:hAnsi="Arial" w:cs="Arial"/>
        </w:rPr>
      </w:pPr>
      <w:ins w:id="741" w:author="Nick" w:date="2012-01-02T13:14:00Z">
        <w:r w:rsidRPr="00196DD4">
          <w:rPr>
            <w:rFonts w:ascii="Arial" w:hAnsi="Arial" w:cs="Arial"/>
          </w:rPr>
          <w:t>Examples:</w:t>
        </w:r>
      </w:ins>
    </w:p>
    <w:p w:rsidR="00370399" w:rsidRDefault="000F73E3" w:rsidP="00370399">
      <w:pPr>
        <w:rPr>
          <w:ins w:id="742" w:author="Nick" w:date="2012-01-02T13:14:00Z"/>
          <w:rFonts w:ascii="Arial" w:hAnsi="Arial" w:cs="Arial"/>
          <w:color w:val="000066"/>
        </w:rPr>
      </w:pPr>
      <w:r>
        <w:rPr>
          <w:noProof/>
        </w:rPr>
        <w:drawing>
          <wp:inline distT="0" distB="0" distL="0" distR="0" wp14:anchorId="3EC3EF15" wp14:editId="10E9AD92">
            <wp:extent cx="1270677" cy="1276350"/>
            <wp:effectExtent l="0" t="0" r="571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1276963" cy="1282664"/>
                    </a:xfrm>
                    <a:prstGeom prst="rect">
                      <a:avLst/>
                    </a:prstGeom>
                  </pic:spPr>
                </pic:pic>
              </a:graphicData>
            </a:graphic>
          </wp:inline>
        </w:drawing>
      </w:r>
    </w:p>
    <w:p w:rsidR="00370399" w:rsidRDefault="00370399" w:rsidP="00370399">
      <w:pPr>
        <w:rPr>
          <w:ins w:id="743" w:author="Nick" w:date="2012-01-02T13:14:00Z"/>
          <w:rFonts w:ascii="Arial" w:hAnsi="Arial" w:cs="Arial"/>
          <w:color w:val="000066"/>
        </w:rPr>
      </w:pPr>
    </w:p>
    <w:p w:rsidR="00370399" w:rsidRPr="00370399" w:rsidRDefault="00370399" w:rsidP="00370399">
      <w:pPr>
        <w:rPr>
          <w:ins w:id="744" w:author="Nick" w:date="2012-01-02T13:14:00Z"/>
          <w:rFonts w:ascii="Arial" w:hAnsi="Arial" w:cs="Arial"/>
          <w:b/>
          <w:color w:val="FF0000"/>
        </w:rPr>
      </w:pPr>
      <w:ins w:id="745" w:author="Nick" w:date="2012-01-02T13:14:00Z">
        <w:r w:rsidRPr="00370399">
          <w:rPr>
            <w:rFonts w:ascii="Arial" w:hAnsi="Arial" w:cs="Arial"/>
            <w:b/>
            <w:color w:val="FF0000"/>
          </w:rPr>
          <w:t>Week 18 Pt. 2</w:t>
        </w:r>
      </w:ins>
    </w:p>
    <w:p w:rsidR="00370399" w:rsidRPr="00196DD4" w:rsidRDefault="00370399" w:rsidP="00370399">
      <w:pPr>
        <w:rPr>
          <w:ins w:id="746" w:author="Nick" w:date="2012-01-02T13:14:00Z"/>
          <w:rFonts w:ascii="Arial" w:hAnsi="Arial" w:cs="Arial"/>
          <w:b/>
        </w:rPr>
      </w:pPr>
      <w:ins w:id="747" w:author="Nick" w:date="2012-01-02T13:14:00Z">
        <w:r>
          <w:rPr>
            <w:rFonts w:ascii="Arial" w:hAnsi="Arial" w:cs="Arial"/>
            <w:color w:val="000066"/>
          </w:rPr>
          <w:t>Consistent</w:t>
        </w:r>
        <w:r w:rsidRPr="00370399">
          <w:rPr>
            <w:rFonts w:ascii="Arial" w:hAnsi="Arial" w:cs="Arial"/>
            <w:b/>
          </w:rPr>
          <w:t xml:space="preserve"> </w:t>
        </w:r>
      </w:ins>
    </w:p>
    <w:p w:rsidR="00B63DDF" w:rsidRDefault="00370399" w:rsidP="00370399">
      <w:pPr>
        <w:rPr>
          <w:rFonts w:ascii="Arial" w:hAnsi="Arial" w:cs="Arial"/>
        </w:rPr>
      </w:pPr>
      <w:ins w:id="748" w:author="Nick" w:date="2012-01-02T13:14:00Z">
        <w:r w:rsidRPr="00196DD4">
          <w:rPr>
            <w:rFonts w:ascii="Arial" w:hAnsi="Arial" w:cs="Arial"/>
          </w:rPr>
          <w:t>Definition:</w:t>
        </w:r>
      </w:ins>
      <w:r w:rsidR="00B63DDF" w:rsidRPr="00B63DDF">
        <w:t xml:space="preserve"> </w:t>
      </w:r>
      <w:r w:rsidR="00B63DDF" w:rsidRPr="00B63DDF">
        <w:rPr>
          <w:rFonts w:ascii="Arial" w:hAnsi="Arial" w:cs="Arial"/>
        </w:rPr>
        <w:t>Having at least one common solution, as of two or more equations or inequalities.</w:t>
      </w:r>
    </w:p>
    <w:p w:rsidR="00370399" w:rsidRPr="00196DD4" w:rsidRDefault="00370399" w:rsidP="00370399">
      <w:pPr>
        <w:rPr>
          <w:ins w:id="749" w:author="Nick" w:date="2012-01-02T13:14:00Z"/>
          <w:rFonts w:ascii="Arial" w:hAnsi="Arial" w:cs="Arial"/>
        </w:rPr>
      </w:pPr>
      <w:proofErr w:type="spellStart"/>
      <w:proofErr w:type="gramStart"/>
      <w:ins w:id="750" w:author="Nick" w:date="2012-01-02T13:14:00Z">
        <w:r w:rsidRPr="00196DD4">
          <w:rPr>
            <w:rFonts w:ascii="Arial" w:hAnsi="Arial" w:cs="Arial"/>
          </w:rPr>
          <w:t>llustration</w:t>
        </w:r>
        <w:proofErr w:type="spellEnd"/>
        <w:proofErr w:type="gramEnd"/>
        <w:r w:rsidRPr="00196DD4">
          <w:rPr>
            <w:rFonts w:ascii="Arial" w:hAnsi="Arial" w:cs="Arial"/>
          </w:rPr>
          <w:t>:</w:t>
        </w:r>
      </w:ins>
    </w:p>
    <w:p w:rsidR="00370399" w:rsidRDefault="00841020" w:rsidP="00370399">
      <w:pPr>
        <w:rPr>
          <w:rFonts w:ascii="Arial" w:hAnsi="Arial" w:cs="Arial"/>
        </w:rPr>
      </w:pPr>
      <w:r>
        <w:rPr>
          <w:noProof/>
        </w:rPr>
        <w:drawing>
          <wp:inline distT="0" distB="0" distL="0" distR="0" wp14:anchorId="76C2E99A" wp14:editId="4D87404F">
            <wp:extent cx="1932143" cy="14287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935480" cy="1431218"/>
                    </a:xfrm>
                    <a:prstGeom prst="rect">
                      <a:avLst/>
                    </a:prstGeom>
                  </pic:spPr>
                </pic:pic>
              </a:graphicData>
            </a:graphic>
          </wp:inline>
        </w:drawing>
      </w:r>
    </w:p>
    <w:p w:rsidR="00841020" w:rsidRDefault="00841020" w:rsidP="00370399">
      <w:pPr>
        <w:rPr>
          <w:rFonts w:ascii="Arial" w:hAnsi="Arial" w:cs="Arial"/>
        </w:rPr>
      </w:pPr>
    </w:p>
    <w:p w:rsidR="00841020" w:rsidRPr="00196DD4" w:rsidRDefault="00841020" w:rsidP="00370399">
      <w:pPr>
        <w:rPr>
          <w:ins w:id="751" w:author="Nick" w:date="2012-01-02T13:14:00Z"/>
          <w:rFonts w:ascii="Arial" w:hAnsi="Arial" w:cs="Arial"/>
        </w:rPr>
      </w:pPr>
    </w:p>
    <w:p w:rsidR="00370399" w:rsidRPr="00196DD4" w:rsidRDefault="00370399" w:rsidP="00370399">
      <w:pPr>
        <w:rPr>
          <w:ins w:id="752" w:author="Nick" w:date="2012-01-02T13:14:00Z"/>
          <w:rFonts w:ascii="Arial" w:hAnsi="Arial" w:cs="Arial"/>
        </w:rPr>
      </w:pPr>
      <w:ins w:id="753" w:author="Nick" w:date="2012-01-02T13:14:00Z">
        <w:r w:rsidRPr="00196DD4">
          <w:rPr>
            <w:rFonts w:ascii="Arial" w:hAnsi="Arial" w:cs="Arial"/>
          </w:rPr>
          <w:lastRenderedPageBreak/>
          <w:t>Examples:</w:t>
        </w:r>
      </w:ins>
    </w:p>
    <w:p w:rsidR="00370399" w:rsidRPr="00196DD4" w:rsidRDefault="00B63DDF" w:rsidP="00370399">
      <w:pPr>
        <w:rPr>
          <w:ins w:id="754" w:author="Nick" w:date="2012-01-02T13:14:00Z"/>
          <w:rFonts w:ascii="Arial" w:hAnsi="Arial" w:cs="Arial"/>
          <w:b/>
        </w:rPr>
      </w:pPr>
      <w:r>
        <w:rPr>
          <w:noProof/>
        </w:rPr>
        <w:drawing>
          <wp:inline distT="0" distB="0" distL="0" distR="0" wp14:anchorId="3F1D9902" wp14:editId="711E8296">
            <wp:extent cx="1162050" cy="1209588"/>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1173141" cy="1221132"/>
                    </a:xfrm>
                    <a:prstGeom prst="rect">
                      <a:avLst/>
                    </a:prstGeom>
                  </pic:spPr>
                </pic:pic>
              </a:graphicData>
            </a:graphic>
          </wp:inline>
        </w:drawing>
      </w:r>
      <w:ins w:id="755" w:author="Nick" w:date="2012-01-02T13:14:00Z">
        <w:r w:rsidR="00370399">
          <w:rPr>
            <w:rFonts w:ascii="Arial" w:hAnsi="Arial" w:cs="Arial"/>
            <w:color w:val="000066"/>
          </w:rPr>
          <w:br/>
          <w:t>Inconsistent</w:t>
        </w:r>
        <w:r w:rsidR="00370399" w:rsidRPr="00370399">
          <w:rPr>
            <w:rFonts w:ascii="Arial" w:hAnsi="Arial" w:cs="Arial"/>
            <w:b/>
          </w:rPr>
          <w:t xml:space="preserve"> </w:t>
        </w:r>
      </w:ins>
    </w:p>
    <w:p w:rsidR="00370399" w:rsidRDefault="00370399" w:rsidP="00370399">
      <w:pPr>
        <w:rPr>
          <w:rFonts w:ascii="Arial" w:hAnsi="Arial" w:cs="Arial"/>
        </w:rPr>
      </w:pPr>
      <w:ins w:id="756" w:author="Nick" w:date="2012-01-02T13:14:00Z">
        <w:r w:rsidRPr="00196DD4">
          <w:rPr>
            <w:rFonts w:ascii="Arial" w:hAnsi="Arial" w:cs="Arial"/>
          </w:rPr>
          <w:t>Definition:</w:t>
        </w:r>
      </w:ins>
      <w:r w:rsidR="00B63DDF" w:rsidRPr="00B63DDF">
        <w:t xml:space="preserve"> </w:t>
      </w:r>
      <w:r w:rsidR="00B63DDF" w:rsidRPr="00B63DDF">
        <w:rPr>
          <w:rFonts w:ascii="Arial" w:hAnsi="Arial" w:cs="Arial"/>
        </w:rPr>
        <w:t>Not solvable for the unknowns by the same set of values. Used of two or more equations or inequalities.</w:t>
      </w:r>
    </w:p>
    <w:p w:rsidR="00841020" w:rsidRPr="00196DD4" w:rsidRDefault="00841020" w:rsidP="00370399">
      <w:pPr>
        <w:rPr>
          <w:ins w:id="757" w:author="Nick" w:date="2012-01-02T13:14:00Z"/>
          <w:rFonts w:ascii="Arial" w:hAnsi="Arial" w:cs="Arial"/>
        </w:rPr>
      </w:pPr>
    </w:p>
    <w:p w:rsidR="00370399" w:rsidRPr="00196DD4" w:rsidRDefault="00370399" w:rsidP="00370399">
      <w:pPr>
        <w:rPr>
          <w:ins w:id="758" w:author="Nick" w:date="2012-01-02T13:14:00Z"/>
          <w:rFonts w:ascii="Arial" w:hAnsi="Arial" w:cs="Arial"/>
        </w:rPr>
      </w:pPr>
      <w:ins w:id="759" w:author="Nick" w:date="2012-01-02T13:14:00Z">
        <w:r w:rsidRPr="00196DD4">
          <w:rPr>
            <w:rFonts w:ascii="Arial" w:hAnsi="Arial" w:cs="Arial"/>
          </w:rPr>
          <w:t>Illustration:</w:t>
        </w:r>
      </w:ins>
    </w:p>
    <w:p w:rsidR="00370399" w:rsidRPr="00196DD4" w:rsidRDefault="00841020" w:rsidP="00370399">
      <w:pPr>
        <w:rPr>
          <w:ins w:id="760" w:author="Nick" w:date="2012-01-02T13:14:00Z"/>
          <w:rFonts w:ascii="Arial" w:hAnsi="Arial" w:cs="Arial"/>
        </w:rPr>
      </w:pPr>
      <w:r>
        <w:rPr>
          <w:noProof/>
        </w:rPr>
        <w:drawing>
          <wp:inline distT="0" distB="0" distL="0" distR="0" wp14:anchorId="22CC9128" wp14:editId="405BDC7C">
            <wp:extent cx="1360170" cy="1133475"/>
            <wp:effectExtent l="0" t="0" r="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1360170" cy="1133475"/>
                    </a:xfrm>
                    <a:prstGeom prst="rect">
                      <a:avLst/>
                    </a:prstGeom>
                  </pic:spPr>
                </pic:pic>
              </a:graphicData>
            </a:graphic>
          </wp:inline>
        </w:drawing>
      </w:r>
    </w:p>
    <w:p w:rsidR="00370399" w:rsidRPr="00196DD4" w:rsidRDefault="00370399" w:rsidP="00370399">
      <w:pPr>
        <w:rPr>
          <w:ins w:id="761" w:author="Nick" w:date="2012-01-02T13:14:00Z"/>
          <w:rFonts w:ascii="Arial" w:hAnsi="Arial" w:cs="Arial"/>
        </w:rPr>
      </w:pPr>
      <w:ins w:id="762" w:author="Nick" w:date="2012-01-02T13:14:00Z">
        <w:r w:rsidRPr="00196DD4">
          <w:rPr>
            <w:rFonts w:ascii="Arial" w:hAnsi="Arial" w:cs="Arial"/>
          </w:rPr>
          <w:t>Examples:</w:t>
        </w:r>
      </w:ins>
    </w:p>
    <w:p w:rsidR="00370399" w:rsidRPr="00196DD4" w:rsidRDefault="00841020" w:rsidP="00370399">
      <w:pPr>
        <w:rPr>
          <w:ins w:id="763" w:author="Nick" w:date="2012-01-02T13:14:00Z"/>
          <w:rFonts w:ascii="Arial" w:hAnsi="Arial" w:cs="Arial"/>
          <w:b/>
        </w:rPr>
      </w:pPr>
      <w:r>
        <w:rPr>
          <w:noProof/>
        </w:rPr>
        <w:drawing>
          <wp:inline distT="0" distB="0" distL="0" distR="0" wp14:anchorId="509A56F3" wp14:editId="31F6BC58">
            <wp:extent cx="2409825" cy="976218"/>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2409825" cy="976218"/>
                    </a:xfrm>
                    <a:prstGeom prst="rect">
                      <a:avLst/>
                    </a:prstGeom>
                  </pic:spPr>
                </pic:pic>
              </a:graphicData>
            </a:graphic>
          </wp:inline>
        </w:drawing>
      </w:r>
      <w:ins w:id="764" w:author="Nick" w:date="2012-01-02T13:14:00Z">
        <w:r w:rsidR="00370399">
          <w:rPr>
            <w:rFonts w:ascii="Arial" w:hAnsi="Arial" w:cs="Arial"/>
            <w:color w:val="000066"/>
          </w:rPr>
          <w:br/>
          <w:t xml:space="preserve">System of </w:t>
        </w:r>
        <w:proofErr w:type="spellStart"/>
        <w:r w:rsidR="00370399">
          <w:rPr>
            <w:rFonts w:ascii="Arial" w:hAnsi="Arial" w:cs="Arial"/>
            <w:color w:val="000066"/>
          </w:rPr>
          <w:t>Equaitons</w:t>
        </w:r>
        <w:proofErr w:type="spellEnd"/>
        <w:r w:rsidR="00370399" w:rsidRPr="00370399">
          <w:rPr>
            <w:rFonts w:ascii="Arial" w:hAnsi="Arial" w:cs="Arial"/>
            <w:b/>
          </w:rPr>
          <w:t xml:space="preserve"> </w:t>
        </w:r>
      </w:ins>
    </w:p>
    <w:p w:rsidR="00370399" w:rsidRPr="00196DD4" w:rsidRDefault="00370399" w:rsidP="00370399">
      <w:pPr>
        <w:rPr>
          <w:ins w:id="765" w:author="Nick" w:date="2012-01-02T13:14:00Z"/>
          <w:rFonts w:ascii="Arial" w:hAnsi="Arial" w:cs="Arial"/>
        </w:rPr>
      </w:pPr>
      <w:ins w:id="766" w:author="Nick" w:date="2012-01-02T13:14:00Z">
        <w:r w:rsidRPr="00196DD4">
          <w:rPr>
            <w:rFonts w:ascii="Arial" w:hAnsi="Arial" w:cs="Arial"/>
          </w:rPr>
          <w:t>Definition:</w:t>
        </w:r>
      </w:ins>
      <w:r w:rsidR="00307AFA" w:rsidRPr="00307AFA">
        <w:t xml:space="preserve"> </w:t>
      </w:r>
      <w:r w:rsidR="00307AFA" w:rsidRPr="00307AFA">
        <w:rPr>
          <w:rFonts w:ascii="Arial" w:hAnsi="Arial" w:cs="Arial"/>
        </w:rPr>
        <w:t>simultaneous equations are a set of equations containing multiple variables</w:t>
      </w:r>
    </w:p>
    <w:p w:rsidR="00370399" w:rsidRPr="00196DD4" w:rsidRDefault="00370399" w:rsidP="00370399">
      <w:pPr>
        <w:rPr>
          <w:ins w:id="767" w:author="Nick" w:date="2012-01-02T13:14:00Z"/>
          <w:rFonts w:ascii="Arial" w:hAnsi="Arial" w:cs="Arial"/>
        </w:rPr>
      </w:pPr>
    </w:p>
    <w:p w:rsidR="00370399" w:rsidRPr="00196DD4" w:rsidRDefault="00370399" w:rsidP="00370399">
      <w:pPr>
        <w:rPr>
          <w:ins w:id="768" w:author="Nick" w:date="2012-01-02T13:14:00Z"/>
          <w:rFonts w:ascii="Arial" w:hAnsi="Arial" w:cs="Arial"/>
        </w:rPr>
      </w:pPr>
      <w:ins w:id="769" w:author="Nick" w:date="2012-01-02T13:14:00Z">
        <w:r w:rsidRPr="00196DD4">
          <w:rPr>
            <w:rFonts w:ascii="Arial" w:hAnsi="Arial" w:cs="Arial"/>
          </w:rPr>
          <w:t>Illustration:</w:t>
        </w:r>
      </w:ins>
    </w:p>
    <w:p w:rsidR="00370399" w:rsidRPr="00196DD4" w:rsidRDefault="00841020" w:rsidP="00370399">
      <w:pPr>
        <w:rPr>
          <w:ins w:id="770" w:author="Nick" w:date="2012-01-02T13:14:00Z"/>
          <w:rFonts w:ascii="Arial" w:hAnsi="Arial" w:cs="Arial"/>
        </w:rPr>
      </w:pPr>
      <w:r>
        <w:rPr>
          <w:noProof/>
        </w:rPr>
        <w:drawing>
          <wp:inline distT="0" distB="0" distL="0" distR="0" wp14:anchorId="31453290" wp14:editId="24A2D34D">
            <wp:extent cx="1152525" cy="115252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1152525" cy="1152525"/>
                    </a:xfrm>
                    <a:prstGeom prst="rect">
                      <a:avLst/>
                    </a:prstGeom>
                  </pic:spPr>
                </pic:pic>
              </a:graphicData>
            </a:graphic>
          </wp:inline>
        </w:drawing>
      </w:r>
    </w:p>
    <w:p w:rsidR="00370399" w:rsidRPr="00196DD4" w:rsidRDefault="00370399" w:rsidP="00370399">
      <w:pPr>
        <w:rPr>
          <w:ins w:id="771" w:author="Nick" w:date="2012-01-02T13:14:00Z"/>
          <w:rFonts w:ascii="Arial" w:hAnsi="Arial" w:cs="Arial"/>
        </w:rPr>
      </w:pPr>
      <w:ins w:id="772" w:author="Nick" w:date="2012-01-02T13:14:00Z">
        <w:r w:rsidRPr="00196DD4">
          <w:rPr>
            <w:rFonts w:ascii="Arial" w:hAnsi="Arial" w:cs="Arial"/>
          </w:rPr>
          <w:t>Examples:</w:t>
        </w:r>
      </w:ins>
    </w:p>
    <w:p w:rsidR="00841020" w:rsidRDefault="00841020" w:rsidP="00370399">
      <w:pPr>
        <w:rPr>
          <w:rFonts w:ascii="Arial" w:hAnsi="Arial" w:cs="Arial"/>
          <w:color w:val="000066"/>
        </w:rPr>
      </w:pPr>
      <w:r>
        <w:rPr>
          <w:noProof/>
        </w:rPr>
        <w:drawing>
          <wp:inline distT="0" distB="0" distL="0" distR="0" wp14:anchorId="5F172CBD" wp14:editId="171C3F35">
            <wp:extent cx="2209800" cy="1446704"/>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220665" cy="1453817"/>
                    </a:xfrm>
                    <a:prstGeom prst="rect">
                      <a:avLst/>
                    </a:prstGeom>
                  </pic:spPr>
                </pic:pic>
              </a:graphicData>
            </a:graphic>
          </wp:inline>
        </w:drawing>
      </w:r>
    </w:p>
    <w:p w:rsidR="00370399" w:rsidRPr="00196DD4" w:rsidRDefault="00370399" w:rsidP="00370399">
      <w:pPr>
        <w:rPr>
          <w:ins w:id="773" w:author="Nick" w:date="2012-01-02T13:14:00Z"/>
          <w:rFonts w:ascii="Arial" w:hAnsi="Arial" w:cs="Arial"/>
          <w:b/>
        </w:rPr>
      </w:pPr>
      <w:ins w:id="774" w:author="Nick" w:date="2012-01-02T13:14:00Z">
        <w:r>
          <w:rPr>
            <w:rFonts w:ascii="Arial" w:hAnsi="Arial" w:cs="Arial"/>
            <w:color w:val="000066"/>
          </w:rPr>
          <w:lastRenderedPageBreak/>
          <w:br/>
          <w:t>System of Inequalities</w:t>
        </w:r>
        <w:r w:rsidRPr="00370399">
          <w:rPr>
            <w:rFonts w:ascii="Arial" w:hAnsi="Arial" w:cs="Arial"/>
            <w:b/>
          </w:rPr>
          <w:t xml:space="preserve"> </w:t>
        </w:r>
      </w:ins>
    </w:p>
    <w:p w:rsidR="00370399" w:rsidRPr="00196DD4" w:rsidRDefault="00370399" w:rsidP="00370399">
      <w:pPr>
        <w:rPr>
          <w:ins w:id="775" w:author="Nick" w:date="2012-01-02T13:14:00Z"/>
          <w:rFonts w:ascii="Arial" w:hAnsi="Arial" w:cs="Arial"/>
        </w:rPr>
      </w:pPr>
      <w:ins w:id="776" w:author="Nick" w:date="2012-01-02T13:14:00Z">
        <w:r w:rsidRPr="00196DD4">
          <w:rPr>
            <w:rFonts w:ascii="Arial" w:hAnsi="Arial" w:cs="Arial"/>
          </w:rPr>
          <w:t>Definition:</w:t>
        </w:r>
      </w:ins>
      <w:r w:rsidR="00307AFA" w:rsidRPr="00307AFA">
        <w:t xml:space="preserve"> </w:t>
      </w:r>
      <w:r w:rsidR="00307AFA" w:rsidRPr="00307AFA">
        <w:rPr>
          <w:rFonts w:ascii="Arial" w:hAnsi="Arial" w:cs="Arial"/>
        </w:rPr>
        <w:t>an inequality is a statement about the relative size or order of two objects</w:t>
      </w:r>
    </w:p>
    <w:p w:rsidR="00370399" w:rsidRPr="00196DD4" w:rsidRDefault="00370399" w:rsidP="00370399">
      <w:pPr>
        <w:rPr>
          <w:ins w:id="777" w:author="Nick" w:date="2012-01-02T13:14:00Z"/>
          <w:rFonts w:ascii="Arial" w:hAnsi="Arial" w:cs="Arial"/>
        </w:rPr>
      </w:pPr>
      <w:ins w:id="778" w:author="Nick" w:date="2012-01-02T13:14:00Z">
        <w:r w:rsidRPr="00196DD4">
          <w:rPr>
            <w:rFonts w:ascii="Arial" w:hAnsi="Arial" w:cs="Arial"/>
          </w:rPr>
          <w:t>Illustration:</w:t>
        </w:r>
      </w:ins>
    </w:p>
    <w:p w:rsidR="00370399" w:rsidRPr="00196DD4" w:rsidRDefault="00307AFA" w:rsidP="00370399">
      <w:pPr>
        <w:rPr>
          <w:ins w:id="779" w:author="Nick" w:date="2012-01-02T13:14:00Z"/>
          <w:rFonts w:ascii="Arial" w:hAnsi="Arial" w:cs="Arial"/>
        </w:rPr>
      </w:pPr>
      <w:r>
        <w:rPr>
          <w:noProof/>
        </w:rPr>
        <w:drawing>
          <wp:inline distT="0" distB="0" distL="0" distR="0" wp14:anchorId="17E467EB" wp14:editId="5609FC79">
            <wp:extent cx="1430057" cy="11811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1430057" cy="1181100"/>
                    </a:xfrm>
                    <a:prstGeom prst="rect">
                      <a:avLst/>
                    </a:prstGeom>
                  </pic:spPr>
                </pic:pic>
              </a:graphicData>
            </a:graphic>
          </wp:inline>
        </w:drawing>
      </w:r>
    </w:p>
    <w:p w:rsidR="00370399" w:rsidRPr="00196DD4" w:rsidRDefault="00370399" w:rsidP="00370399">
      <w:pPr>
        <w:rPr>
          <w:ins w:id="780" w:author="Nick" w:date="2012-01-02T13:14:00Z"/>
          <w:rFonts w:ascii="Arial" w:hAnsi="Arial" w:cs="Arial"/>
        </w:rPr>
      </w:pPr>
      <w:ins w:id="781" w:author="Nick" w:date="2012-01-02T13:14:00Z">
        <w:r w:rsidRPr="00196DD4">
          <w:rPr>
            <w:rFonts w:ascii="Arial" w:hAnsi="Arial" w:cs="Arial"/>
          </w:rPr>
          <w:t>Examples:</w:t>
        </w:r>
      </w:ins>
    </w:p>
    <w:p w:rsidR="00370399" w:rsidRPr="00196DD4" w:rsidRDefault="00307AFA" w:rsidP="00370399">
      <w:pPr>
        <w:rPr>
          <w:ins w:id="782" w:author="Nick" w:date="2012-01-02T13:14:00Z"/>
          <w:rFonts w:ascii="Arial" w:hAnsi="Arial" w:cs="Arial"/>
          <w:b/>
        </w:rPr>
      </w:pPr>
      <w:r>
        <w:rPr>
          <w:noProof/>
        </w:rPr>
        <w:drawing>
          <wp:inline distT="0" distB="0" distL="0" distR="0" wp14:anchorId="79286A58" wp14:editId="63A2D481">
            <wp:extent cx="1903150" cy="1600200"/>
            <wp:effectExtent l="0" t="0" r="190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1903150" cy="1600200"/>
                    </a:xfrm>
                    <a:prstGeom prst="rect">
                      <a:avLst/>
                    </a:prstGeom>
                  </pic:spPr>
                </pic:pic>
              </a:graphicData>
            </a:graphic>
          </wp:inline>
        </w:drawing>
      </w:r>
      <w:ins w:id="783" w:author="Nick" w:date="2012-01-02T13:14:00Z">
        <w:r w:rsidR="00370399">
          <w:rPr>
            <w:rFonts w:ascii="Arial" w:hAnsi="Arial" w:cs="Arial"/>
            <w:color w:val="000066"/>
          </w:rPr>
          <w:br/>
          <w:t>Inequality with a solid line</w:t>
        </w:r>
        <w:r w:rsidR="00370399" w:rsidRPr="00370399">
          <w:rPr>
            <w:rFonts w:ascii="Arial" w:hAnsi="Arial" w:cs="Arial"/>
            <w:b/>
          </w:rPr>
          <w:t xml:space="preserve"> </w:t>
        </w:r>
      </w:ins>
    </w:p>
    <w:p w:rsidR="00370399" w:rsidRPr="00196DD4" w:rsidRDefault="00370399" w:rsidP="00370399">
      <w:pPr>
        <w:rPr>
          <w:ins w:id="784" w:author="Nick" w:date="2012-01-02T13:14:00Z"/>
          <w:rFonts w:ascii="Arial" w:hAnsi="Arial" w:cs="Arial"/>
        </w:rPr>
      </w:pPr>
      <w:ins w:id="785" w:author="Nick" w:date="2012-01-02T13:14:00Z">
        <w:r w:rsidRPr="00196DD4">
          <w:rPr>
            <w:rFonts w:ascii="Arial" w:hAnsi="Arial" w:cs="Arial"/>
          </w:rPr>
          <w:t>Definition:</w:t>
        </w:r>
      </w:ins>
      <w:r w:rsidR="00307AFA" w:rsidRPr="00307AFA">
        <w:t xml:space="preserve"> </w:t>
      </w:r>
      <w:r w:rsidR="00307AFA" w:rsidRPr="00307AFA">
        <w:rPr>
          <w:rFonts w:ascii="Arial" w:hAnsi="Arial" w:cs="Arial"/>
        </w:rPr>
        <w:t>draw your number line, find the "</w:t>
      </w:r>
      <w:proofErr w:type="spellStart"/>
      <w:r w:rsidR="00307AFA" w:rsidRPr="00307AFA">
        <w:rPr>
          <w:rFonts w:ascii="Arial" w:hAnsi="Arial" w:cs="Arial"/>
        </w:rPr>
        <w:t>equals"</w:t>
      </w:r>
      <w:r w:rsidR="00307AFA">
        <w:rPr>
          <w:rFonts w:ascii="Arial" w:hAnsi="Arial" w:cs="Arial"/>
        </w:rPr>
        <w:t>part</w:t>
      </w:r>
      <w:proofErr w:type="spellEnd"/>
      <w:r w:rsidR="00307AFA" w:rsidRPr="00307AFA">
        <w:rPr>
          <w:rFonts w:ascii="Arial" w:hAnsi="Arial" w:cs="Arial"/>
        </w:rPr>
        <w:t xml:space="preserve">, mark this point with the appropriate </w:t>
      </w:r>
      <w:proofErr w:type="gramStart"/>
      <w:r w:rsidR="00307AFA" w:rsidRPr="00307AFA">
        <w:rPr>
          <w:rFonts w:ascii="Arial" w:hAnsi="Arial" w:cs="Arial"/>
        </w:rPr>
        <w:t xml:space="preserve">notation </w:t>
      </w:r>
      <w:r w:rsidR="00307AFA">
        <w:rPr>
          <w:rFonts w:ascii="Arial" w:hAnsi="Arial" w:cs="Arial"/>
        </w:rPr>
        <w:t>,</w:t>
      </w:r>
      <w:proofErr w:type="gramEnd"/>
      <w:r w:rsidR="00307AFA">
        <w:rPr>
          <w:rFonts w:ascii="Arial" w:hAnsi="Arial" w:cs="Arial"/>
        </w:rPr>
        <w:t xml:space="preserve"> </w:t>
      </w:r>
      <w:r w:rsidR="00307AFA" w:rsidRPr="00307AFA">
        <w:rPr>
          <w:rFonts w:ascii="Arial" w:hAnsi="Arial" w:cs="Arial"/>
        </w:rPr>
        <w:t xml:space="preserve"> and then you'd shade everything to the right, because "greater than" meant "everything off to the right"</w:t>
      </w:r>
    </w:p>
    <w:p w:rsidR="00370399" w:rsidRPr="00196DD4" w:rsidRDefault="00370399" w:rsidP="00370399">
      <w:pPr>
        <w:rPr>
          <w:ins w:id="786" w:author="Nick" w:date="2012-01-02T13:14:00Z"/>
          <w:rFonts w:ascii="Arial" w:hAnsi="Arial" w:cs="Arial"/>
        </w:rPr>
      </w:pPr>
    </w:p>
    <w:p w:rsidR="00370399" w:rsidRPr="00196DD4" w:rsidRDefault="00370399" w:rsidP="00370399">
      <w:pPr>
        <w:rPr>
          <w:ins w:id="787" w:author="Nick" w:date="2012-01-02T13:14:00Z"/>
          <w:rFonts w:ascii="Arial" w:hAnsi="Arial" w:cs="Arial"/>
        </w:rPr>
      </w:pPr>
      <w:ins w:id="788" w:author="Nick" w:date="2012-01-02T13:14:00Z">
        <w:r w:rsidRPr="00196DD4">
          <w:rPr>
            <w:rFonts w:ascii="Arial" w:hAnsi="Arial" w:cs="Arial"/>
          </w:rPr>
          <w:t>Illustration:</w:t>
        </w:r>
      </w:ins>
    </w:p>
    <w:p w:rsidR="00370399" w:rsidRPr="00196DD4" w:rsidRDefault="00307AFA" w:rsidP="00370399">
      <w:pPr>
        <w:rPr>
          <w:ins w:id="789" w:author="Nick" w:date="2012-01-02T13:14:00Z"/>
          <w:rFonts w:ascii="Arial" w:hAnsi="Arial" w:cs="Arial"/>
        </w:rPr>
      </w:pPr>
      <w:r>
        <w:rPr>
          <w:noProof/>
        </w:rPr>
        <w:drawing>
          <wp:inline distT="0" distB="0" distL="0" distR="0" wp14:anchorId="2B335D8B" wp14:editId="2BD161D6">
            <wp:extent cx="1403076" cy="1347933"/>
            <wp:effectExtent l="0" t="0" r="6985"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1407367" cy="1352055"/>
                    </a:xfrm>
                    <a:prstGeom prst="rect">
                      <a:avLst/>
                    </a:prstGeom>
                  </pic:spPr>
                </pic:pic>
              </a:graphicData>
            </a:graphic>
          </wp:inline>
        </w:drawing>
      </w:r>
    </w:p>
    <w:p w:rsidR="00370399" w:rsidRPr="00196DD4" w:rsidRDefault="00370399" w:rsidP="00370399">
      <w:pPr>
        <w:rPr>
          <w:ins w:id="790" w:author="Nick" w:date="2012-01-02T13:14:00Z"/>
          <w:rFonts w:ascii="Arial" w:hAnsi="Arial" w:cs="Arial"/>
        </w:rPr>
      </w:pPr>
      <w:ins w:id="791" w:author="Nick" w:date="2012-01-02T13:14:00Z">
        <w:r w:rsidRPr="00196DD4">
          <w:rPr>
            <w:rFonts w:ascii="Arial" w:hAnsi="Arial" w:cs="Arial"/>
          </w:rPr>
          <w:t>Examples:</w:t>
        </w:r>
      </w:ins>
    </w:p>
    <w:p w:rsidR="00307AFA" w:rsidRDefault="00307AFA" w:rsidP="00370399">
      <w:pPr>
        <w:rPr>
          <w:rFonts w:ascii="Arial" w:hAnsi="Arial" w:cs="Arial"/>
          <w:color w:val="000066"/>
        </w:rPr>
      </w:pPr>
      <w:r>
        <w:rPr>
          <w:noProof/>
        </w:rPr>
        <w:drawing>
          <wp:inline distT="0" distB="0" distL="0" distR="0" wp14:anchorId="2668B5D0" wp14:editId="00E92F0A">
            <wp:extent cx="1724025" cy="17240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1724025" cy="1724025"/>
                    </a:xfrm>
                    <a:prstGeom prst="rect">
                      <a:avLst/>
                    </a:prstGeom>
                  </pic:spPr>
                </pic:pic>
              </a:graphicData>
            </a:graphic>
          </wp:inline>
        </w:drawing>
      </w:r>
    </w:p>
    <w:p w:rsidR="00370399" w:rsidRPr="00196DD4" w:rsidRDefault="00370399" w:rsidP="00370399">
      <w:pPr>
        <w:rPr>
          <w:ins w:id="792" w:author="Nick" w:date="2012-01-02T13:14:00Z"/>
          <w:rFonts w:ascii="Arial" w:hAnsi="Arial" w:cs="Arial"/>
          <w:b/>
        </w:rPr>
      </w:pPr>
      <w:ins w:id="793" w:author="Nick" w:date="2012-01-02T13:14:00Z">
        <w:r>
          <w:rPr>
            <w:rFonts w:ascii="Arial" w:hAnsi="Arial" w:cs="Arial"/>
            <w:color w:val="000066"/>
          </w:rPr>
          <w:lastRenderedPageBreak/>
          <w:br/>
          <w:t xml:space="preserve">Inequality with a </w:t>
        </w:r>
        <w:proofErr w:type="gramStart"/>
        <w:r>
          <w:rPr>
            <w:rFonts w:ascii="Arial" w:hAnsi="Arial" w:cs="Arial"/>
            <w:color w:val="000066"/>
          </w:rPr>
          <w:t>broken(</w:t>
        </w:r>
        <w:proofErr w:type="gramEnd"/>
        <w:r>
          <w:rPr>
            <w:rFonts w:ascii="Arial" w:hAnsi="Arial" w:cs="Arial"/>
            <w:color w:val="000066"/>
          </w:rPr>
          <w:t>dashed) line</w:t>
        </w:r>
        <w:r w:rsidRPr="00370399">
          <w:rPr>
            <w:rFonts w:ascii="Arial" w:hAnsi="Arial" w:cs="Arial"/>
            <w:b/>
          </w:rPr>
          <w:t xml:space="preserve"> </w:t>
        </w:r>
      </w:ins>
    </w:p>
    <w:p w:rsidR="00370399" w:rsidRPr="00196DD4" w:rsidRDefault="00370399" w:rsidP="00370399">
      <w:pPr>
        <w:rPr>
          <w:ins w:id="794" w:author="Nick" w:date="2012-01-02T13:14:00Z"/>
          <w:rFonts w:ascii="Arial" w:hAnsi="Arial" w:cs="Arial"/>
        </w:rPr>
      </w:pPr>
      <w:ins w:id="795" w:author="Nick" w:date="2012-01-02T13:14:00Z">
        <w:r w:rsidRPr="00196DD4">
          <w:rPr>
            <w:rFonts w:ascii="Arial" w:hAnsi="Arial" w:cs="Arial"/>
          </w:rPr>
          <w:t>Definition:</w:t>
        </w:r>
      </w:ins>
      <w:r w:rsidR="00307AFA" w:rsidRPr="00307AFA">
        <w:t xml:space="preserve"> </w:t>
      </w:r>
      <w:r w:rsidR="00307AFA" w:rsidRPr="00307AFA">
        <w:rPr>
          <w:rFonts w:ascii="Arial" w:hAnsi="Arial" w:cs="Arial"/>
        </w:rPr>
        <w:t xml:space="preserve">If the </w:t>
      </w:r>
      <w:proofErr w:type="gramStart"/>
      <w:r w:rsidR="00307AFA" w:rsidRPr="00307AFA">
        <w:rPr>
          <w:rFonts w:ascii="Arial" w:hAnsi="Arial" w:cs="Arial"/>
        </w:rPr>
        <w:t>inequality is "&lt;" or "&gt;" then connect</w:t>
      </w:r>
      <w:proofErr w:type="gramEnd"/>
      <w:r w:rsidR="00307AFA" w:rsidRPr="00307AFA">
        <w:rPr>
          <w:rFonts w:ascii="Arial" w:hAnsi="Arial" w:cs="Arial"/>
        </w:rPr>
        <w:t xml:space="preserve"> the two points with a dotted line.  The dotted line is analogous to the open circle on the number line.</w:t>
      </w:r>
    </w:p>
    <w:p w:rsidR="00370399" w:rsidRPr="00196DD4" w:rsidRDefault="00370399" w:rsidP="00370399">
      <w:pPr>
        <w:rPr>
          <w:ins w:id="796" w:author="Nick" w:date="2012-01-02T13:14:00Z"/>
          <w:rFonts w:ascii="Arial" w:hAnsi="Arial" w:cs="Arial"/>
        </w:rPr>
      </w:pPr>
    </w:p>
    <w:p w:rsidR="00370399" w:rsidRPr="00196DD4" w:rsidRDefault="00370399" w:rsidP="00370399">
      <w:pPr>
        <w:rPr>
          <w:ins w:id="797" w:author="Nick" w:date="2012-01-02T13:14:00Z"/>
          <w:rFonts w:ascii="Arial" w:hAnsi="Arial" w:cs="Arial"/>
        </w:rPr>
      </w:pPr>
      <w:ins w:id="798" w:author="Nick" w:date="2012-01-02T13:14:00Z">
        <w:r w:rsidRPr="00196DD4">
          <w:rPr>
            <w:rFonts w:ascii="Arial" w:hAnsi="Arial" w:cs="Arial"/>
          </w:rPr>
          <w:t>Illustration:</w:t>
        </w:r>
      </w:ins>
    </w:p>
    <w:p w:rsidR="00370399" w:rsidRPr="00196DD4" w:rsidRDefault="00307AFA" w:rsidP="00370399">
      <w:pPr>
        <w:rPr>
          <w:ins w:id="799" w:author="Nick" w:date="2012-01-02T13:14:00Z"/>
          <w:rFonts w:ascii="Arial" w:hAnsi="Arial" w:cs="Arial"/>
        </w:rPr>
      </w:pPr>
      <w:r>
        <w:rPr>
          <w:noProof/>
        </w:rPr>
        <w:drawing>
          <wp:inline distT="0" distB="0" distL="0" distR="0" wp14:anchorId="2F6EF4A8" wp14:editId="4F8EB0EB">
            <wp:extent cx="1826602" cy="120015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1826602" cy="1200150"/>
                    </a:xfrm>
                    <a:prstGeom prst="rect">
                      <a:avLst/>
                    </a:prstGeom>
                  </pic:spPr>
                </pic:pic>
              </a:graphicData>
            </a:graphic>
          </wp:inline>
        </w:drawing>
      </w:r>
    </w:p>
    <w:p w:rsidR="00370399" w:rsidRPr="00196DD4" w:rsidRDefault="00370399" w:rsidP="00370399">
      <w:pPr>
        <w:rPr>
          <w:ins w:id="800" w:author="Nick" w:date="2012-01-02T13:14:00Z"/>
          <w:rFonts w:ascii="Arial" w:hAnsi="Arial" w:cs="Arial"/>
        </w:rPr>
      </w:pPr>
      <w:ins w:id="801" w:author="Nick" w:date="2012-01-02T13:14:00Z">
        <w:r w:rsidRPr="00196DD4">
          <w:rPr>
            <w:rFonts w:ascii="Arial" w:hAnsi="Arial" w:cs="Arial"/>
          </w:rPr>
          <w:t>Examples:</w:t>
        </w:r>
      </w:ins>
    </w:p>
    <w:p w:rsidR="00370399" w:rsidRPr="00370399" w:rsidRDefault="00307AFA" w:rsidP="00370399">
      <w:pPr>
        <w:rPr>
          <w:ins w:id="802" w:author="Nick" w:date="2012-01-02T13:14:00Z"/>
          <w:color w:val="FF0000"/>
        </w:rPr>
      </w:pPr>
      <w:r>
        <w:rPr>
          <w:noProof/>
        </w:rPr>
        <w:drawing>
          <wp:inline distT="0" distB="0" distL="0" distR="0" wp14:anchorId="62F10FA5" wp14:editId="65B2C48A">
            <wp:extent cx="2295525" cy="199072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295525" cy="1990725"/>
                    </a:xfrm>
                    <a:prstGeom prst="rect">
                      <a:avLst/>
                    </a:prstGeom>
                  </pic:spPr>
                </pic:pic>
              </a:graphicData>
            </a:graphic>
          </wp:inline>
        </w:drawing>
      </w:r>
    </w:p>
    <w:p w:rsidR="00370399" w:rsidRPr="00370399" w:rsidRDefault="00370399" w:rsidP="00370399">
      <w:pPr>
        <w:rPr>
          <w:ins w:id="803" w:author="Nick" w:date="2012-01-02T13:14:00Z"/>
          <w:color w:val="FF0000"/>
        </w:rPr>
      </w:pPr>
    </w:p>
    <w:p w:rsidR="003D52E7" w:rsidRPr="00196DD4" w:rsidRDefault="003D52E7" w:rsidP="00022C6C">
      <w:pPr>
        <w:rPr>
          <w:rFonts w:ascii="Arial" w:hAnsi="Arial" w:cs="Arial"/>
        </w:rPr>
      </w:pPr>
    </w:p>
    <w:p w:rsidR="00AF7F81" w:rsidRPr="00196DD4" w:rsidRDefault="00AF7F81">
      <w:pPr>
        <w:rPr>
          <w:rFonts w:ascii="Arial" w:hAnsi="Arial" w:cs="Arial"/>
        </w:rPr>
      </w:pPr>
    </w:p>
    <w:p w:rsidR="003D52E7" w:rsidRPr="00196DD4" w:rsidRDefault="003D52E7" w:rsidP="00B300AD">
      <w:pPr>
        <w:rPr>
          <w:rFonts w:ascii="Arial" w:hAnsi="Arial" w:cs="Arial"/>
        </w:rPr>
      </w:pPr>
      <w:r w:rsidRPr="00196DD4">
        <w:rPr>
          <w:rFonts w:ascii="Arial" w:hAnsi="Arial" w:cs="Arial"/>
        </w:rPr>
        <w:br w:type="page"/>
      </w:r>
      <w:r w:rsidR="00B300AD">
        <w:rPr>
          <w:rFonts w:ascii="Arial" w:hAnsi="Arial" w:cs="Arial"/>
          <w:b/>
        </w:rPr>
        <w:lastRenderedPageBreak/>
        <w:t>[</w:t>
      </w:r>
      <w:bookmarkStart w:id="804" w:name="_GoBack"/>
      <w:bookmarkEnd w:id="804"/>
    </w:p>
    <w:p w:rsidR="003D52E7" w:rsidRPr="00196DD4" w:rsidRDefault="003D52E7">
      <w:pPr>
        <w:rPr>
          <w:rFonts w:ascii="Arial" w:hAnsi="Arial" w:cs="Arial"/>
        </w:rPr>
      </w:pPr>
    </w:p>
    <w:p w:rsidR="00AF7F81" w:rsidRPr="00196DD4" w:rsidRDefault="00AF7F81">
      <w:pPr>
        <w:rPr>
          <w:rFonts w:ascii="Arial" w:hAnsi="Arial" w:cs="Arial"/>
        </w:rPr>
      </w:pPr>
    </w:p>
    <w:p w:rsidR="00AF7F81" w:rsidRPr="00196DD4" w:rsidRDefault="003D52E7">
      <w:pPr>
        <w:rPr>
          <w:rFonts w:ascii="Arial" w:hAnsi="Arial" w:cs="Arial"/>
          <w:b/>
        </w:rPr>
      </w:pPr>
      <w:r w:rsidRPr="00196DD4">
        <w:rPr>
          <w:rFonts w:ascii="Arial" w:hAnsi="Arial" w:cs="Arial"/>
        </w:rPr>
        <w:br w:type="page"/>
      </w:r>
      <w:r w:rsidR="00AF7F81" w:rsidRPr="00196DD4">
        <w:rPr>
          <w:rFonts w:ascii="Arial" w:hAnsi="Arial" w:cs="Arial"/>
          <w:b/>
        </w:rPr>
        <w:lastRenderedPageBreak/>
        <w:t>Lesson 15:</w:t>
      </w:r>
    </w:p>
    <w:p w:rsidR="003D52E7" w:rsidRPr="00196DD4" w:rsidRDefault="003D52E7">
      <w:pPr>
        <w:rPr>
          <w:rFonts w:ascii="Arial" w:hAnsi="Arial" w:cs="Arial"/>
        </w:rPr>
      </w:pPr>
    </w:p>
    <w:p w:rsidR="003D52E7" w:rsidRPr="00196DD4" w:rsidRDefault="003D52E7" w:rsidP="003D52E7">
      <w:pPr>
        <w:rPr>
          <w:rFonts w:ascii="Arial" w:hAnsi="Arial" w:cs="Arial"/>
        </w:rPr>
      </w:pPr>
      <w:r w:rsidRPr="00196DD4">
        <w:rPr>
          <w:rFonts w:ascii="Arial" w:hAnsi="Arial" w:cs="Arial"/>
        </w:rPr>
        <w:t>Definition:</w:t>
      </w:r>
    </w:p>
    <w:p w:rsidR="003D52E7" w:rsidRPr="00196DD4" w:rsidRDefault="003D52E7" w:rsidP="003D52E7">
      <w:pPr>
        <w:rPr>
          <w:rFonts w:ascii="Arial" w:hAnsi="Arial" w:cs="Arial"/>
        </w:rPr>
      </w:pPr>
    </w:p>
    <w:p w:rsidR="003D52E7" w:rsidRPr="00196DD4" w:rsidRDefault="003D52E7" w:rsidP="003D52E7">
      <w:pPr>
        <w:rPr>
          <w:rFonts w:ascii="Arial" w:hAnsi="Arial" w:cs="Arial"/>
        </w:rPr>
      </w:pPr>
      <w:r w:rsidRPr="00196DD4">
        <w:rPr>
          <w:rFonts w:ascii="Arial" w:hAnsi="Arial" w:cs="Arial"/>
        </w:rPr>
        <w:t>Illustration:</w:t>
      </w:r>
    </w:p>
    <w:p w:rsidR="003D52E7" w:rsidRPr="00196DD4" w:rsidRDefault="003D52E7" w:rsidP="003D52E7">
      <w:pPr>
        <w:rPr>
          <w:rFonts w:ascii="Arial" w:hAnsi="Arial" w:cs="Arial"/>
        </w:rPr>
      </w:pPr>
    </w:p>
    <w:p w:rsidR="003D52E7" w:rsidRPr="00196DD4" w:rsidRDefault="003D52E7" w:rsidP="003D52E7">
      <w:pPr>
        <w:rPr>
          <w:rFonts w:ascii="Arial" w:hAnsi="Arial" w:cs="Arial"/>
        </w:rPr>
      </w:pPr>
      <w:r w:rsidRPr="00196DD4">
        <w:rPr>
          <w:rFonts w:ascii="Arial" w:hAnsi="Arial" w:cs="Arial"/>
        </w:rPr>
        <w:t>Examples:</w:t>
      </w:r>
    </w:p>
    <w:p w:rsidR="003D52E7" w:rsidRPr="00196DD4" w:rsidRDefault="003D52E7">
      <w:pPr>
        <w:rPr>
          <w:rFonts w:ascii="Arial" w:hAnsi="Arial" w:cs="Arial"/>
        </w:rPr>
      </w:pPr>
    </w:p>
    <w:p w:rsidR="00AF7F81" w:rsidRPr="00196DD4" w:rsidRDefault="00AF7F81">
      <w:pPr>
        <w:rPr>
          <w:rFonts w:ascii="Arial" w:hAnsi="Arial" w:cs="Arial"/>
        </w:rPr>
      </w:pPr>
    </w:p>
    <w:p w:rsidR="00AF7F81" w:rsidRPr="00196DD4" w:rsidRDefault="003D52E7">
      <w:pPr>
        <w:rPr>
          <w:rFonts w:ascii="Arial" w:hAnsi="Arial" w:cs="Arial"/>
          <w:b/>
        </w:rPr>
      </w:pPr>
      <w:r w:rsidRPr="00196DD4">
        <w:rPr>
          <w:rFonts w:ascii="Arial" w:hAnsi="Arial" w:cs="Arial"/>
        </w:rPr>
        <w:br w:type="page"/>
      </w:r>
      <w:r w:rsidR="00AF7F81" w:rsidRPr="00196DD4">
        <w:rPr>
          <w:rFonts w:ascii="Arial" w:hAnsi="Arial" w:cs="Arial"/>
          <w:b/>
        </w:rPr>
        <w:lastRenderedPageBreak/>
        <w:t>Lesson 16:</w:t>
      </w:r>
    </w:p>
    <w:p w:rsidR="003D52E7" w:rsidRPr="00196DD4" w:rsidRDefault="003D52E7">
      <w:pPr>
        <w:rPr>
          <w:rFonts w:ascii="Arial" w:hAnsi="Arial" w:cs="Arial"/>
        </w:rPr>
      </w:pPr>
    </w:p>
    <w:p w:rsidR="003D52E7" w:rsidRPr="00196DD4" w:rsidRDefault="003D52E7" w:rsidP="003D52E7">
      <w:pPr>
        <w:rPr>
          <w:rFonts w:ascii="Arial" w:hAnsi="Arial" w:cs="Arial"/>
        </w:rPr>
      </w:pPr>
      <w:r w:rsidRPr="00196DD4">
        <w:rPr>
          <w:rFonts w:ascii="Arial" w:hAnsi="Arial" w:cs="Arial"/>
        </w:rPr>
        <w:t>Definition:</w:t>
      </w:r>
    </w:p>
    <w:p w:rsidR="003D52E7" w:rsidRPr="00196DD4" w:rsidRDefault="003D52E7" w:rsidP="003D52E7">
      <w:pPr>
        <w:rPr>
          <w:rFonts w:ascii="Arial" w:hAnsi="Arial" w:cs="Arial"/>
        </w:rPr>
      </w:pPr>
    </w:p>
    <w:p w:rsidR="003D52E7" w:rsidRPr="00196DD4" w:rsidRDefault="003D52E7" w:rsidP="003D52E7">
      <w:pPr>
        <w:rPr>
          <w:rFonts w:ascii="Arial" w:hAnsi="Arial" w:cs="Arial"/>
        </w:rPr>
      </w:pPr>
      <w:r w:rsidRPr="00196DD4">
        <w:rPr>
          <w:rFonts w:ascii="Arial" w:hAnsi="Arial" w:cs="Arial"/>
        </w:rPr>
        <w:t>Illustration:</w:t>
      </w:r>
    </w:p>
    <w:p w:rsidR="003D52E7" w:rsidRPr="00196DD4" w:rsidRDefault="003D52E7" w:rsidP="003D52E7">
      <w:pPr>
        <w:rPr>
          <w:rFonts w:ascii="Arial" w:hAnsi="Arial" w:cs="Arial"/>
        </w:rPr>
      </w:pPr>
    </w:p>
    <w:p w:rsidR="003D52E7" w:rsidRPr="00196DD4" w:rsidRDefault="003D52E7" w:rsidP="003D52E7">
      <w:pPr>
        <w:rPr>
          <w:rFonts w:ascii="Arial" w:hAnsi="Arial" w:cs="Arial"/>
        </w:rPr>
      </w:pPr>
      <w:r w:rsidRPr="00196DD4">
        <w:rPr>
          <w:rFonts w:ascii="Arial" w:hAnsi="Arial" w:cs="Arial"/>
        </w:rPr>
        <w:t>Examples:</w:t>
      </w:r>
    </w:p>
    <w:p w:rsidR="003D52E7" w:rsidRPr="00196DD4" w:rsidRDefault="003D52E7">
      <w:pPr>
        <w:rPr>
          <w:rFonts w:ascii="Arial" w:hAnsi="Arial" w:cs="Arial"/>
        </w:rPr>
      </w:pPr>
    </w:p>
    <w:p w:rsidR="00AF7F81" w:rsidRPr="00196DD4" w:rsidRDefault="00AF7F81">
      <w:pPr>
        <w:rPr>
          <w:rFonts w:ascii="Arial" w:hAnsi="Arial" w:cs="Arial"/>
        </w:rPr>
      </w:pPr>
    </w:p>
    <w:p w:rsidR="00AF7F81" w:rsidRPr="00196DD4" w:rsidRDefault="003D52E7">
      <w:pPr>
        <w:rPr>
          <w:rFonts w:ascii="Arial" w:hAnsi="Arial" w:cs="Arial"/>
          <w:b/>
        </w:rPr>
      </w:pPr>
      <w:r w:rsidRPr="00196DD4">
        <w:rPr>
          <w:rFonts w:ascii="Arial" w:hAnsi="Arial" w:cs="Arial"/>
        </w:rPr>
        <w:br w:type="page"/>
      </w:r>
      <w:r w:rsidR="00AF7F81" w:rsidRPr="00196DD4">
        <w:rPr>
          <w:rFonts w:ascii="Arial" w:hAnsi="Arial" w:cs="Arial"/>
          <w:b/>
        </w:rPr>
        <w:lastRenderedPageBreak/>
        <w:t>Lesson 17:</w:t>
      </w:r>
    </w:p>
    <w:p w:rsidR="003D52E7" w:rsidRPr="00196DD4" w:rsidRDefault="003D52E7">
      <w:pPr>
        <w:rPr>
          <w:rFonts w:ascii="Arial" w:hAnsi="Arial" w:cs="Arial"/>
        </w:rPr>
      </w:pPr>
    </w:p>
    <w:p w:rsidR="003D52E7" w:rsidRPr="00196DD4" w:rsidRDefault="003D52E7" w:rsidP="003D52E7">
      <w:pPr>
        <w:rPr>
          <w:rFonts w:ascii="Arial" w:hAnsi="Arial" w:cs="Arial"/>
        </w:rPr>
      </w:pPr>
      <w:r w:rsidRPr="00196DD4">
        <w:rPr>
          <w:rFonts w:ascii="Arial" w:hAnsi="Arial" w:cs="Arial"/>
        </w:rPr>
        <w:t>Definition:</w:t>
      </w:r>
    </w:p>
    <w:p w:rsidR="003D52E7" w:rsidRPr="00196DD4" w:rsidRDefault="003D52E7" w:rsidP="003D52E7">
      <w:pPr>
        <w:rPr>
          <w:rFonts w:ascii="Arial" w:hAnsi="Arial" w:cs="Arial"/>
        </w:rPr>
      </w:pPr>
    </w:p>
    <w:p w:rsidR="003D52E7" w:rsidRPr="00196DD4" w:rsidRDefault="003D52E7" w:rsidP="003D52E7">
      <w:pPr>
        <w:rPr>
          <w:rFonts w:ascii="Arial" w:hAnsi="Arial" w:cs="Arial"/>
        </w:rPr>
      </w:pPr>
      <w:r w:rsidRPr="00196DD4">
        <w:rPr>
          <w:rFonts w:ascii="Arial" w:hAnsi="Arial" w:cs="Arial"/>
        </w:rPr>
        <w:t>Illustration:</w:t>
      </w:r>
    </w:p>
    <w:p w:rsidR="003D52E7" w:rsidRPr="00196DD4" w:rsidRDefault="003D52E7" w:rsidP="003D52E7">
      <w:pPr>
        <w:rPr>
          <w:rFonts w:ascii="Arial" w:hAnsi="Arial" w:cs="Arial"/>
        </w:rPr>
      </w:pPr>
    </w:p>
    <w:p w:rsidR="003D52E7" w:rsidRPr="00196DD4" w:rsidRDefault="003D52E7" w:rsidP="003D52E7">
      <w:pPr>
        <w:rPr>
          <w:rFonts w:ascii="Arial" w:hAnsi="Arial" w:cs="Arial"/>
        </w:rPr>
      </w:pPr>
      <w:r w:rsidRPr="00196DD4">
        <w:rPr>
          <w:rFonts w:ascii="Arial" w:hAnsi="Arial" w:cs="Arial"/>
        </w:rPr>
        <w:t>Examples:</w:t>
      </w:r>
    </w:p>
    <w:p w:rsidR="003D52E7" w:rsidRPr="00196DD4" w:rsidRDefault="003D52E7">
      <w:pPr>
        <w:rPr>
          <w:rFonts w:ascii="Arial" w:hAnsi="Arial" w:cs="Arial"/>
        </w:rPr>
      </w:pPr>
    </w:p>
    <w:p w:rsidR="00AF7F81" w:rsidRPr="00196DD4" w:rsidRDefault="00AF7F81">
      <w:pPr>
        <w:rPr>
          <w:rFonts w:ascii="Arial" w:hAnsi="Arial" w:cs="Arial"/>
        </w:rPr>
      </w:pPr>
    </w:p>
    <w:p w:rsidR="00AF7F81" w:rsidRPr="00196DD4" w:rsidRDefault="003D52E7">
      <w:pPr>
        <w:rPr>
          <w:rFonts w:ascii="Arial" w:hAnsi="Arial" w:cs="Arial"/>
          <w:b/>
        </w:rPr>
      </w:pPr>
      <w:r w:rsidRPr="00196DD4">
        <w:rPr>
          <w:rFonts w:ascii="Arial" w:hAnsi="Arial" w:cs="Arial"/>
        </w:rPr>
        <w:br w:type="page"/>
      </w:r>
      <w:r w:rsidR="00AF7F81" w:rsidRPr="00196DD4">
        <w:rPr>
          <w:rFonts w:ascii="Arial" w:hAnsi="Arial" w:cs="Arial"/>
          <w:b/>
        </w:rPr>
        <w:lastRenderedPageBreak/>
        <w:t>Lesson 18:</w:t>
      </w:r>
    </w:p>
    <w:p w:rsidR="003D52E7" w:rsidRPr="00196DD4" w:rsidRDefault="003D52E7">
      <w:pPr>
        <w:rPr>
          <w:rFonts w:ascii="Arial" w:hAnsi="Arial" w:cs="Arial"/>
        </w:rPr>
      </w:pPr>
    </w:p>
    <w:p w:rsidR="003D52E7" w:rsidRPr="00196DD4" w:rsidRDefault="003D52E7" w:rsidP="003D52E7">
      <w:pPr>
        <w:rPr>
          <w:rFonts w:ascii="Arial" w:hAnsi="Arial" w:cs="Arial"/>
        </w:rPr>
      </w:pPr>
      <w:r w:rsidRPr="00196DD4">
        <w:rPr>
          <w:rFonts w:ascii="Arial" w:hAnsi="Arial" w:cs="Arial"/>
        </w:rPr>
        <w:t>Definition:</w:t>
      </w:r>
    </w:p>
    <w:p w:rsidR="003D52E7" w:rsidRPr="00196DD4" w:rsidRDefault="003D52E7" w:rsidP="003D52E7">
      <w:pPr>
        <w:rPr>
          <w:rFonts w:ascii="Arial" w:hAnsi="Arial" w:cs="Arial"/>
        </w:rPr>
      </w:pPr>
    </w:p>
    <w:p w:rsidR="003D52E7" w:rsidRPr="00196DD4" w:rsidRDefault="003D52E7" w:rsidP="003D52E7">
      <w:pPr>
        <w:rPr>
          <w:rFonts w:ascii="Arial" w:hAnsi="Arial" w:cs="Arial"/>
        </w:rPr>
      </w:pPr>
      <w:r w:rsidRPr="00196DD4">
        <w:rPr>
          <w:rFonts w:ascii="Arial" w:hAnsi="Arial" w:cs="Arial"/>
        </w:rPr>
        <w:t>Illustration:</w:t>
      </w:r>
    </w:p>
    <w:p w:rsidR="003D52E7" w:rsidRPr="00196DD4" w:rsidRDefault="003D52E7" w:rsidP="003D52E7">
      <w:pPr>
        <w:rPr>
          <w:rFonts w:ascii="Arial" w:hAnsi="Arial" w:cs="Arial"/>
        </w:rPr>
      </w:pPr>
    </w:p>
    <w:p w:rsidR="003D52E7" w:rsidRPr="00196DD4" w:rsidRDefault="003D52E7" w:rsidP="003D52E7">
      <w:pPr>
        <w:rPr>
          <w:rFonts w:ascii="Arial" w:hAnsi="Arial" w:cs="Arial"/>
        </w:rPr>
      </w:pPr>
      <w:r w:rsidRPr="00196DD4">
        <w:rPr>
          <w:rFonts w:ascii="Arial" w:hAnsi="Arial" w:cs="Arial"/>
        </w:rPr>
        <w:t>Examples:</w:t>
      </w:r>
    </w:p>
    <w:p w:rsidR="003D52E7" w:rsidRPr="00196DD4" w:rsidRDefault="003D52E7">
      <w:pPr>
        <w:rPr>
          <w:rFonts w:ascii="Arial" w:hAnsi="Arial" w:cs="Arial"/>
        </w:rPr>
      </w:pPr>
    </w:p>
    <w:p w:rsidR="00AF7F81" w:rsidRPr="00196DD4" w:rsidRDefault="00AF7F81">
      <w:pPr>
        <w:rPr>
          <w:rFonts w:ascii="Arial" w:hAnsi="Arial" w:cs="Arial"/>
        </w:rPr>
      </w:pPr>
    </w:p>
    <w:sectPr w:rsidR="00AF7F81" w:rsidRPr="00196DD4">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2023"/>
    <w:rsid w:val="000002C6"/>
    <w:rsid w:val="00001094"/>
    <w:rsid w:val="00002A2B"/>
    <w:rsid w:val="00002CCD"/>
    <w:rsid w:val="00003435"/>
    <w:rsid w:val="00003EB9"/>
    <w:rsid w:val="000049B7"/>
    <w:rsid w:val="0000547C"/>
    <w:rsid w:val="000057D1"/>
    <w:rsid w:val="00005936"/>
    <w:rsid w:val="00005B1D"/>
    <w:rsid w:val="00005E5F"/>
    <w:rsid w:val="00005FCB"/>
    <w:rsid w:val="00005FD0"/>
    <w:rsid w:val="0000704B"/>
    <w:rsid w:val="00007827"/>
    <w:rsid w:val="00010C46"/>
    <w:rsid w:val="00010CB0"/>
    <w:rsid w:val="00011009"/>
    <w:rsid w:val="000112EB"/>
    <w:rsid w:val="00011DBF"/>
    <w:rsid w:val="00011E6D"/>
    <w:rsid w:val="00011F2D"/>
    <w:rsid w:val="00011F58"/>
    <w:rsid w:val="00013A26"/>
    <w:rsid w:val="00014841"/>
    <w:rsid w:val="000157E7"/>
    <w:rsid w:val="00015FD1"/>
    <w:rsid w:val="00016F77"/>
    <w:rsid w:val="00017002"/>
    <w:rsid w:val="000172E7"/>
    <w:rsid w:val="00020A5B"/>
    <w:rsid w:val="00020D4D"/>
    <w:rsid w:val="00021920"/>
    <w:rsid w:val="00021A5D"/>
    <w:rsid w:val="00021E12"/>
    <w:rsid w:val="000226AF"/>
    <w:rsid w:val="00022C6C"/>
    <w:rsid w:val="00022F3F"/>
    <w:rsid w:val="00023346"/>
    <w:rsid w:val="0002362A"/>
    <w:rsid w:val="00023973"/>
    <w:rsid w:val="00023B67"/>
    <w:rsid w:val="00024ECF"/>
    <w:rsid w:val="000269E3"/>
    <w:rsid w:val="00026F66"/>
    <w:rsid w:val="000272A2"/>
    <w:rsid w:val="0002793E"/>
    <w:rsid w:val="00030715"/>
    <w:rsid w:val="0003090A"/>
    <w:rsid w:val="0003164B"/>
    <w:rsid w:val="00031676"/>
    <w:rsid w:val="00031A72"/>
    <w:rsid w:val="000320F4"/>
    <w:rsid w:val="00032653"/>
    <w:rsid w:val="00032745"/>
    <w:rsid w:val="00032DFC"/>
    <w:rsid w:val="00034F63"/>
    <w:rsid w:val="00034F7B"/>
    <w:rsid w:val="000353B5"/>
    <w:rsid w:val="00035E3E"/>
    <w:rsid w:val="000374EF"/>
    <w:rsid w:val="00040037"/>
    <w:rsid w:val="00040A11"/>
    <w:rsid w:val="000412E9"/>
    <w:rsid w:val="00041B08"/>
    <w:rsid w:val="000420F9"/>
    <w:rsid w:val="000425ED"/>
    <w:rsid w:val="00042DAA"/>
    <w:rsid w:val="000432B5"/>
    <w:rsid w:val="00043519"/>
    <w:rsid w:val="00043D05"/>
    <w:rsid w:val="00043EC9"/>
    <w:rsid w:val="00044551"/>
    <w:rsid w:val="00045BE0"/>
    <w:rsid w:val="00046943"/>
    <w:rsid w:val="00046CD7"/>
    <w:rsid w:val="00047BB4"/>
    <w:rsid w:val="000505FF"/>
    <w:rsid w:val="000506C4"/>
    <w:rsid w:val="0005081A"/>
    <w:rsid w:val="00050C21"/>
    <w:rsid w:val="00051D29"/>
    <w:rsid w:val="00051FD0"/>
    <w:rsid w:val="0005317B"/>
    <w:rsid w:val="00053217"/>
    <w:rsid w:val="00053491"/>
    <w:rsid w:val="0005395C"/>
    <w:rsid w:val="00053CA0"/>
    <w:rsid w:val="00053E92"/>
    <w:rsid w:val="00053E94"/>
    <w:rsid w:val="000540BB"/>
    <w:rsid w:val="000544AF"/>
    <w:rsid w:val="000546B4"/>
    <w:rsid w:val="00054CBF"/>
    <w:rsid w:val="000554C2"/>
    <w:rsid w:val="00055B17"/>
    <w:rsid w:val="00056609"/>
    <w:rsid w:val="00056977"/>
    <w:rsid w:val="00056F81"/>
    <w:rsid w:val="00057A5F"/>
    <w:rsid w:val="00057E2E"/>
    <w:rsid w:val="00060076"/>
    <w:rsid w:val="000604D9"/>
    <w:rsid w:val="00060856"/>
    <w:rsid w:val="0006118C"/>
    <w:rsid w:val="000619C3"/>
    <w:rsid w:val="00062BFD"/>
    <w:rsid w:val="00062DCB"/>
    <w:rsid w:val="0006388D"/>
    <w:rsid w:val="00063EE8"/>
    <w:rsid w:val="0006481D"/>
    <w:rsid w:val="00064882"/>
    <w:rsid w:val="0006540D"/>
    <w:rsid w:val="00065DFF"/>
    <w:rsid w:val="00065EDF"/>
    <w:rsid w:val="000663EA"/>
    <w:rsid w:val="00066ADC"/>
    <w:rsid w:val="000671B9"/>
    <w:rsid w:val="000672FC"/>
    <w:rsid w:val="00067683"/>
    <w:rsid w:val="000707ED"/>
    <w:rsid w:val="00071299"/>
    <w:rsid w:val="00071695"/>
    <w:rsid w:val="000718FC"/>
    <w:rsid w:val="000720BD"/>
    <w:rsid w:val="0007272C"/>
    <w:rsid w:val="0007329C"/>
    <w:rsid w:val="0007499A"/>
    <w:rsid w:val="00074E9D"/>
    <w:rsid w:val="000753F7"/>
    <w:rsid w:val="00076265"/>
    <w:rsid w:val="00076842"/>
    <w:rsid w:val="00076A46"/>
    <w:rsid w:val="00076DAA"/>
    <w:rsid w:val="0007765C"/>
    <w:rsid w:val="000803DE"/>
    <w:rsid w:val="0008064B"/>
    <w:rsid w:val="00080CC5"/>
    <w:rsid w:val="00080E91"/>
    <w:rsid w:val="000814D2"/>
    <w:rsid w:val="00081773"/>
    <w:rsid w:val="00081B1A"/>
    <w:rsid w:val="000820E6"/>
    <w:rsid w:val="0008280F"/>
    <w:rsid w:val="0008288B"/>
    <w:rsid w:val="00083013"/>
    <w:rsid w:val="000831F6"/>
    <w:rsid w:val="0008383B"/>
    <w:rsid w:val="00084079"/>
    <w:rsid w:val="0008509C"/>
    <w:rsid w:val="00085D68"/>
    <w:rsid w:val="0008609E"/>
    <w:rsid w:val="0008664E"/>
    <w:rsid w:val="000869E9"/>
    <w:rsid w:val="00087C93"/>
    <w:rsid w:val="00087E96"/>
    <w:rsid w:val="0009084A"/>
    <w:rsid w:val="00090C8C"/>
    <w:rsid w:val="000918CB"/>
    <w:rsid w:val="000925EB"/>
    <w:rsid w:val="00093BAE"/>
    <w:rsid w:val="00094084"/>
    <w:rsid w:val="00094954"/>
    <w:rsid w:val="0009498F"/>
    <w:rsid w:val="00094E70"/>
    <w:rsid w:val="00095199"/>
    <w:rsid w:val="00095816"/>
    <w:rsid w:val="00096C08"/>
    <w:rsid w:val="00097380"/>
    <w:rsid w:val="00097ABA"/>
    <w:rsid w:val="000A040A"/>
    <w:rsid w:val="000A0578"/>
    <w:rsid w:val="000A0806"/>
    <w:rsid w:val="000A0F25"/>
    <w:rsid w:val="000A1012"/>
    <w:rsid w:val="000A19D6"/>
    <w:rsid w:val="000A298C"/>
    <w:rsid w:val="000A2AF4"/>
    <w:rsid w:val="000A3AD5"/>
    <w:rsid w:val="000A3D70"/>
    <w:rsid w:val="000A3FAD"/>
    <w:rsid w:val="000A4DB2"/>
    <w:rsid w:val="000A5524"/>
    <w:rsid w:val="000A71A5"/>
    <w:rsid w:val="000A781A"/>
    <w:rsid w:val="000A7924"/>
    <w:rsid w:val="000A7BE1"/>
    <w:rsid w:val="000A7E98"/>
    <w:rsid w:val="000B0974"/>
    <w:rsid w:val="000B0DE1"/>
    <w:rsid w:val="000B0E4A"/>
    <w:rsid w:val="000B0F3D"/>
    <w:rsid w:val="000B23E2"/>
    <w:rsid w:val="000B24BF"/>
    <w:rsid w:val="000B2555"/>
    <w:rsid w:val="000B269D"/>
    <w:rsid w:val="000B27C8"/>
    <w:rsid w:val="000B2F6D"/>
    <w:rsid w:val="000B33D4"/>
    <w:rsid w:val="000B344E"/>
    <w:rsid w:val="000B36A7"/>
    <w:rsid w:val="000B39D4"/>
    <w:rsid w:val="000B4163"/>
    <w:rsid w:val="000B4560"/>
    <w:rsid w:val="000B458A"/>
    <w:rsid w:val="000B49CE"/>
    <w:rsid w:val="000B4F34"/>
    <w:rsid w:val="000B56EA"/>
    <w:rsid w:val="000B64AA"/>
    <w:rsid w:val="000B6627"/>
    <w:rsid w:val="000B6AFB"/>
    <w:rsid w:val="000B6E63"/>
    <w:rsid w:val="000B6EB2"/>
    <w:rsid w:val="000B7732"/>
    <w:rsid w:val="000B79A5"/>
    <w:rsid w:val="000B7F06"/>
    <w:rsid w:val="000C0B12"/>
    <w:rsid w:val="000C1E34"/>
    <w:rsid w:val="000C207B"/>
    <w:rsid w:val="000C29FF"/>
    <w:rsid w:val="000C395A"/>
    <w:rsid w:val="000C3A80"/>
    <w:rsid w:val="000C3D5F"/>
    <w:rsid w:val="000C5B2E"/>
    <w:rsid w:val="000C60CB"/>
    <w:rsid w:val="000C6110"/>
    <w:rsid w:val="000C6352"/>
    <w:rsid w:val="000C6469"/>
    <w:rsid w:val="000C6596"/>
    <w:rsid w:val="000C6C13"/>
    <w:rsid w:val="000C760C"/>
    <w:rsid w:val="000C7928"/>
    <w:rsid w:val="000C794B"/>
    <w:rsid w:val="000C79D5"/>
    <w:rsid w:val="000D08CA"/>
    <w:rsid w:val="000D0D74"/>
    <w:rsid w:val="000D0E03"/>
    <w:rsid w:val="000D11B8"/>
    <w:rsid w:val="000D1339"/>
    <w:rsid w:val="000D1ACC"/>
    <w:rsid w:val="000D2297"/>
    <w:rsid w:val="000D2411"/>
    <w:rsid w:val="000D2920"/>
    <w:rsid w:val="000D2BDF"/>
    <w:rsid w:val="000D2E99"/>
    <w:rsid w:val="000D355F"/>
    <w:rsid w:val="000D36F8"/>
    <w:rsid w:val="000D379D"/>
    <w:rsid w:val="000D37FA"/>
    <w:rsid w:val="000D4420"/>
    <w:rsid w:val="000D4796"/>
    <w:rsid w:val="000D5B5F"/>
    <w:rsid w:val="000D5D0B"/>
    <w:rsid w:val="000D6198"/>
    <w:rsid w:val="000D7F5B"/>
    <w:rsid w:val="000E04D5"/>
    <w:rsid w:val="000E08E8"/>
    <w:rsid w:val="000E12DE"/>
    <w:rsid w:val="000E149B"/>
    <w:rsid w:val="000E15A7"/>
    <w:rsid w:val="000E187A"/>
    <w:rsid w:val="000E2983"/>
    <w:rsid w:val="000E2DF5"/>
    <w:rsid w:val="000E31ED"/>
    <w:rsid w:val="000E3AD9"/>
    <w:rsid w:val="000E46B7"/>
    <w:rsid w:val="000E4F6D"/>
    <w:rsid w:val="000E4FCB"/>
    <w:rsid w:val="000E5438"/>
    <w:rsid w:val="000E5AF0"/>
    <w:rsid w:val="000E5C71"/>
    <w:rsid w:val="000E7555"/>
    <w:rsid w:val="000E76EA"/>
    <w:rsid w:val="000E78CD"/>
    <w:rsid w:val="000E7B9A"/>
    <w:rsid w:val="000F01D1"/>
    <w:rsid w:val="000F0D63"/>
    <w:rsid w:val="000F115D"/>
    <w:rsid w:val="000F13EC"/>
    <w:rsid w:val="000F186E"/>
    <w:rsid w:val="000F2B00"/>
    <w:rsid w:val="000F2F29"/>
    <w:rsid w:val="000F30F9"/>
    <w:rsid w:val="000F3AD8"/>
    <w:rsid w:val="000F3DBF"/>
    <w:rsid w:val="000F3F85"/>
    <w:rsid w:val="000F419A"/>
    <w:rsid w:val="000F4A80"/>
    <w:rsid w:val="000F4BAC"/>
    <w:rsid w:val="000F5886"/>
    <w:rsid w:val="000F5D87"/>
    <w:rsid w:val="000F61F5"/>
    <w:rsid w:val="000F6A31"/>
    <w:rsid w:val="000F73E3"/>
    <w:rsid w:val="000F7B86"/>
    <w:rsid w:val="0010062C"/>
    <w:rsid w:val="00100660"/>
    <w:rsid w:val="001007DA"/>
    <w:rsid w:val="0010130E"/>
    <w:rsid w:val="0010166E"/>
    <w:rsid w:val="0010219B"/>
    <w:rsid w:val="001031A1"/>
    <w:rsid w:val="00103539"/>
    <w:rsid w:val="00103636"/>
    <w:rsid w:val="00103DD2"/>
    <w:rsid w:val="00105650"/>
    <w:rsid w:val="00105820"/>
    <w:rsid w:val="00106D11"/>
    <w:rsid w:val="00107592"/>
    <w:rsid w:val="00107BAD"/>
    <w:rsid w:val="00107CE3"/>
    <w:rsid w:val="00107DA5"/>
    <w:rsid w:val="00107F43"/>
    <w:rsid w:val="001109CA"/>
    <w:rsid w:val="00110BDA"/>
    <w:rsid w:val="001116E6"/>
    <w:rsid w:val="00111B33"/>
    <w:rsid w:val="00111D81"/>
    <w:rsid w:val="001120C3"/>
    <w:rsid w:val="001123DF"/>
    <w:rsid w:val="001130E9"/>
    <w:rsid w:val="0011528C"/>
    <w:rsid w:val="001152E6"/>
    <w:rsid w:val="001161F6"/>
    <w:rsid w:val="00116BB2"/>
    <w:rsid w:val="00116D17"/>
    <w:rsid w:val="0011739C"/>
    <w:rsid w:val="00120AAE"/>
    <w:rsid w:val="0012252E"/>
    <w:rsid w:val="001227DA"/>
    <w:rsid w:val="001229AB"/>
    <w:rsid w:val="00122D73"/>
    <w:rsid w:val="00122F39"/>
    <w:rsid w:val="001230C0"/>
    <w:rsid w:val="00123159"/>
    <w:rsid w:val="00123AE5"/>
    <w:rsid w:val="00123BC0"/>
    <w:rsid w:val="00123BC2"/>
    <w:rsid w:val="00124450"/>
    <w:rsid w:val="00125094"/>
    <w:rsid w:val="0012523D"/>
    <w:rsid w:val="00125240"/>
    <w:rsid w:val="00125687"/>
    <w:rsid w:val="00125C32"/>
    <w:rsid w:val="00126537"/>
    <w:rsid w:val="00126595"/>
    <w:rsid w:val="00126A52"/>
    <w:rsid w:val="00127116"/>
    <w:rsid w:val="00127E82"/>
    <w:rsid w:val="00127F87"/>
    <w:rsid w:val="0013038C"/>
    <w:rsid w:val="00130604"/>
    <w:rsid w:val="001307AB"/>
    <w:rsid w:val="001308F2"/>
    <w:rsid w:val="00130B61"/>
    <w:rsid w:val="00130F14"/>
    <w:rsid w:val="00130FEB"/>
    <w:rsid w:val="001310C5"/>
    <w:rsid w:val="00131445"/>
    <w:rsid w:val="00131733"/>
    <w:rsid w:val="00131A21"/>
    <w:rsid w:val="00131A46"/>
    <w:rsid w:val="001323D5"/>
    <w:rsid w:val="0013292A"/>
    <w:rsid w:val="001335FC"/>
    <w:rsid w:val="00133A1A"/>
    <w:rsid w:val="00133ACB"/>
    <w:rsid w:val="00133ADE"/>
    <w:rsid w:val="00133CB8"/>
    <w:rsid w:val="00133D13"/>
    <w:rsid w:val="00134CF8"/>
    <w:rsid w:val="001350F4"/>
    <w:rsid w:val="00135F53"/>
    <w:rsid w:val="001362BA"/>
    <w:rsid w:val="0013640C"/>
    <w:rsid w:val="001371AE"/>
    <w:rsid w:val="00137383"/>
    <w:rsid w:val="0013744E"/>
    <w:rsid w:val="001377BE"/>
    <w:rsid w:val="00140577"/>
    <w:rsid w:val="00141C38"/>
    <w:rsid w:val="00141D9A"/>
    <w:rsid w:val="0014298E"/>
    <w:rsid w:val="00142B02"/>
    <w:rsid w:val="0014306B"/>
    <w:rsid w:val="001430DC"/>
    <w:rsid w:val="0014395A"/>
    <w:rsid w:val="00145377"/>
    <w:rsid w:val="0014551D"/>
    <w:rsid w:val="0014567C"/>
    <w:rsid w:val="00145A64"/>
    <w:rsid w:val="00146085"/>
    <w:rsid w:val="00146739"/>
    <w:rsid w:val="00146B69"/>
    <w:rsid w:val="00146F96"/>
    <w:rsid w:val="0014784A"/>
    <w:rsid w:val="001505A9"/>
    <w:rsid w:val="001510BB"/>
    <w:rsid w:val="001521F2"/>
    <w:rsid w:val="001525F8"/>
    <w:rsid w:val="00152859"/>
    <w:rsid w:val="00152D71"/>
    <w:rsid w:val="001531E3"/>
    <w:rsid w:val="001532C2"/>
    <w:rsid w:val="00153875"/>
    <w:rsid w:val="00153D8C"/>
    <w:rsid w:val="00154987"/>
    <w:rsid w:val="00155BE9"/>
    <w:rsid w:val="00155FDE"/>
    <w:rsid w:val="001562F6"/>
    <w:rsid w:val="00156776"/>
    <w:rsid w:val="001569ED"/>
    <w:rsid w:val="00160055"/>
    <w:rsid w:val="001601F4"/>
    <w:rsid w:val="001603AF"/>
    <w:rsid w:val="001606FA"/>
    <w:rsid w:val="00160AED"/>
    <w:rsid w:val="00160E9E"/>
    <w:rsid w:val="00161153"/>
    <w:rsid w:val="0016139C"/>
    <w:rsid w:val="0016141C"/>
    <w:rsid w:val="001630A5"/>
    <w:rsid w:val="0016317E"/>
    <w:rsid w:val="001632B3"/>
    <w:rsid w:val="00163675"/>
    <w:rsid w:val="00163E37"/>
    <w:rsid w:val="00165843"/>
    <w:rsid w:val="0016741A"/>
    <w:rsid w:val="00167944"/>
    <w:rsid w:val="00170862"/>
    <w:rsid w:val="00170A8B"/>
    <w:rsid w:val="00170CFD"/>
    <w:rsid w:val="00170D4E"/>
    <w:rsid w:val="00171058"/>
    <w:rsid w:val="00171145"/>
    <w:rsid w:val="001714E6"/>
    <w:rsid w:val="00171BFF"/>
    <w:rsid w:val="001722E7"/>
    <w:rsid w:val="001732D6"/>
    <w:rsid w:val="001732FC"/>
    <w:rsid w:val="00174A61"/>
    <w:rsid w:val="001751F9"/>
    <w:rsid w:val="00175800"/>
    <w:rsid w:val="001759A8"/>
    <w:rsid w:val="001761EE"/>
    <w:rsid w:val="0017668C"/>
    <w:rsid w:val="00176CA6"/>
    <w:rsid w:val="00176FF2"/>
    <w:rsid w:val="00177B35"/>
    <w:rsid w:val="001813E0"/>
    <w:rsid w:val="00181625"/>
    <w:rsid w:val="0018167F"/>
    <w:rsid w:val="00181D1B"/>
    <w:rsid w:val="00182F5C"/>
    <w:rsid w:val="0018380C"/>
    <w:rsid w:val="00183ACC"/>
    <w:rsid w:val="001840A4"/>
    <w:rsid w:val="00184292"/>
    <w:rsid w:val="00184754"/>
    <w:rsid w:val="001856D3"/>
    <w:rsid w:val="0018583E"/>
    <w:rsid w:val="001859DB"/>
    <w:rsid w:val="00185E14"/>
    <w:rsid w:val="00186025"/>
    <w:rsid w:val="00186F81"/>
    <w:rsid w:val="0018730B"/>
    <w:rsid w:val="00187329"/>
    <w:rsid w:val="00187484"/>
    <w:rsid w:val="0018749E"/>
    <w:rsid w:val="0018765A"/>
    <w:rsid w:val="0019133B"/>
    <w:rsid w:val="00191841"/>
    <w:rsid w:val="00191C6A"/>
    <w:rsid w:val="00191F61"/>
    <w:rsid w:val="00192C65"/>
    <w:rsid w:val="001932A9"/>
    <w:rsid w:val="00193849"/>
    <w:rsid w:val="00193C2B"/>
    <w:rsid w:val="0019485E"/>
    <w:rsid w:val="00196119"/>
    <w:rsid w:val="0019684D"/>
    <w:rsid w:val="00196DD4"/>
    <w:rsid w:val="001970A1"/>
    <w:rsid w:val="00197736"/>
    <w:rsid w:val="00197E70"/>
    <w:rsid w:val="001A031C"/>
    <w:rsid w:val="001A0830"/>
    <w:rsid w:val="001A0EC2"/>
    <w:rsid w:val="001A1C45"/>
    <w:rsid w:val="001A27B6"/>
    <w:rsid w:val="001A2B0A"/>
    <w:rsid w:val="001A2FAF"/>
    <w:rsid w:val="001A3351"/>
    <w:rsid w:val="001A35D9"/>
    <w:rsid w:val="001A3F36"/>
    <w:rsid w:val="001A4048"/>
    <w:rsid w:val="001A45C7"/>
    <w:rsid w:val="001A45EC"/>
    <w:rsid w:val="001A4B28"/>
    <w:rsid w:val="001A5070"/>
    <w:rsid w:val="001A5459"/>
    <w:rsid w:val="001A5D0C"/>
    <w:rsid w:val="001A6C37"/>
    <w:rsid w:val="001B09F7"/>
    <w:rsid w:val="001B0AB2"/>
    <w:rsid w:val="001B184C"/>
    <w:rsid w:val="001B1DA7"/>
    <w:rsid w:val="001B2344"/>
    <w:rsid w:val="001B24B0"/>
    <w:rsid w:val="001B251F"/>
    <w:rsid w:val="001B3203"/>
    <w:rsid w:val="001B387E"/>
    <w:rsid w:val="001B3E34"/>
    <w:rsid w:val="001B48BC"/>
    <w:rsid w:val="001B493D"/>
    <w:rsid w:val="001B4ACB"/>
    <w:rsid w:val="001B562F"/>
    <w:rsid w:val="001B5A53"/>
    <w:rsid w:val="001B6C3C"/>
    <w:rsid w:val="001B6E4B"/>
    <w:rsid w:val="001B71BD"/>
    <w:rsid w:val="001B7383"/>
    <w:rsid w:val="001B7769"/>
    <w:rsid w:val="001B7BCB"/>
    <w:rsid w:val="001B7E66"/>
    <w:rsid w:val="001C017D"/>
    <w:rsid w:val="001C0844"/>
    <w:rsid w:val="001C09D8"/>
    <w:rsid w:val="001C131D"/>
    <w:rsid w:val="001C1E4A"/>
    <w:rsid w:val="001C20B2"/>
    <w:rsid w:val="001C2907"/>
    <w:rsid w:val="001C2A00"/>
    <w:rsid w:val="001C2E1B"/>
    <w:rsid w:val="001C374C"/>
    <w:rsid w:val="001C4DFC"/>
    <w:rsid w:val="001C5554"/>
    <w:rsid w:val="001C5738"/>
    <w:rsid w:val="001C5C9D"/>
    <w:rsid w:val="001C610B"/>
    <w:rsid w:val="001C6494"/>
    <w:rsid w:val="001C7F2D"/>
    <w:rsid w:val="001C7F4E"/>
    <w:rsid w:val="001D0D75"/>
    <w:rsid w:val="001D0D88"/>
    <w:rsid w:val="001D1308"/>
    <w:rsid w:val="001D13F5"/>
    <w:rsid w:val="001D1859"/>
    <w:rsid w:val="001D20F8"/>
    <w:rsid w:val="001D2442"/>
    <w:rsid w:val="001D2864"/>
    <w:rsid w:val="001D2E35"/>
    <w:rsid w:val="001D3385"/>
    <w:rsid w:val="001D3482"/>
    <w:rsid w:val="001D3E56"/>
    <w:rsid w:val="001D4245"/>
    <w:rsid w:val="001D5757"/>
    <w:rsid w:val="001D578D"/>
    <w:rsid w:val="001D5F5A"/>
    <w:rsid w:val="001D6006"/>
    <w:rsid w:val="001D61F4"/>
    <w:rsid w:val="001D6235"/>
    <w:rsid w:val="001D65C7"/>
    <w:rsid w:val="001D6646"/>
    <w:rsid w:val="001D783A"/>
    <w:rsid w:val="001D7875"/>
    <w:rsid w:val="001D7B96"/>
    <w:rsid w:val="001D7BDC"/>
    <w:rsid w:val="001D7C83"/>
    <w:rsid w:val="001D7DEF"/>
    <w:rsid w:val="001E0B11"/>
    <w:rsid w:val="001E0CD8"/>
    <w:rsid w:val="001E0D04"/>
    <w:rsid w:val="001E1138"/>
    <w:rsid w:val="001E1238"/>
    <w:rsid w:val="001E1D87"/>
    <w:rsid w:val="001E1DCE"/>
    <w:rsid w:val="001E343D"/>
    <w:rsid w:val="001E393A"/>
    <w:rsid w:val="001E470B"/>
    <w:rsid w:val="001E5220"/>
    <w:rsid w:val="001E5E2F"/>
    <w:rsid w:val="001E684F"/>
    <w:rsid w:val="001E7097"/>
    <w:rsid w:val="001E72E8"/>
    <w:rsid w:val="001E77DC"/>
    <w:rsid w:val="001F0C13"/>
    <w:rsid w:val="001F0E67"/>
    <w:rsid w:val="001F1494"/>
    <w:rsid w:val="001F161C"/>
    <w:rsid w:val="001F1A99"/>
    <w:rsid w:val="001F1AA3"/>
    <w:rsid w:val="001F1CB3"/>
    <w:rsid w:val="001F2255"/>
    <w:rsid w:val="001F262D"/>
    <w:rsid w:val="001F31EF"/>
    <w:rsid w:val="001F4721"/>
    <w:rsid w:val="001F47C0"/>
    <w:rsid w:val="001F4C6C"/>
    <w:rsid w:val="001F5825"/>
    <w:rsid w:val="001F5B8C"/>
    <w:rsid w:val="001F5CB7"/>
    <w:rsid w:val="001F6010"/>
    <w:rsid w:val="001F6D48"/>
    <w:rsid w:val="001F6F93"/>
    <w:rsid w:val="001F7F6E"/>
    <w:rsid w:val="002002D9"/>
    <w:rsid w:val="0020083C"/>
    <w:rsid w:val="00200CC8"/>
    <w:rsid w:val="0020139E"/>
    <w:rsid w:val="00201438"/>
    <w:rsid w:val="00202473"/>
    <w:rsid w:val="00203034"/>
    <w:rsid w:val="0020320C"/>
    <w:rsid w:val="002034B0"/>
    <w:rsid w:val="00203B2B"/>
    <w:rsid w:val="00203C07"/>
    <w:rsid w:val="00203C63"/>
    <w:rsid w:val="002041C7"/>
    <w:rsid w:val="0020473B"/>
    <w:rsid w:val="00204B52"/>
    <w:rsid w:val="00204E5E"/>
    <w:rsid w:val="002054B5"/>
    <w:rsid w:val="00206734"/>
    <w:rsid w:val="002073AE"/>
    <w:rsid w:val="002078ED"/>
    <w:rsid w:val="00207C4B"/>
    <w:rsid w:val="00207FBE"/>
    <w:rsid w:val="002100A2"/>
    <w:rsid w:val="0021072A"/>
    <w:rsid w:val="00210A20"/>
    <w:rsid w:val="00210A4B"/>
    <w:rsid w:val="00210AAD"/>
    <w:rsid w:val="00210E5D"/>
    <w:rsid w:val="002113CB"/>
    <w:rsid w:val="00211841"/>
    <w:rsid w:val="00211E32"/>
    <w:rsid w:val="00211EA7"/>
    <w:rsid w:val="00213438"/>
    <w:rsid w:val="002134D7"/>
    <w:rsid w:val="00213AD3"/>
    <w:rsid w:val="00213CFD"/>
    <w:rsid w:val="002140C7"/>
    <w:rsid w:val="00214232"/>
    <w:rsid w:val="0021496A"/>
    <w:rsid w:val="002149F4"/>
    <w:rsid w:val="002154B2"/>
    <w:rsid w:val="0021608D"/>
    <w:rsid w:val="002160BB"/>
    <w:rsid w:val="00216340"/>
    <w:rsid w:val="002165BD"/>
    <w:rsid w:val="00217549"/>
    <w:rsid w:val="00217914"/>
    <w:rsid w:val="00220309"/>
    <w:rsid w:val="0022047E"/>
    <w:rsid w:val="00220CC4"/>
    <w:rsid w:val="00220D64"/>
    <w:rsid w:val="002214C0"/>
    <w:rsid w:val="00222658"/>
    <w:rsid w:val="002226C4"/>
    <w:rsid w:val="00222770"/>
    <w:rsid w:val="00222782"/>
    <w:rsid w:val="00223139"/>
    <w:rsid w:val="00223261"/>
    <w:rsid w:val="00223D79"/>
    <w:rsid w:val="00224575"/>
    <w:rsid w:val="00224760"/>
    <w:rsid w:val="0022581D"/>
    <w:rsid w:val="00225970"/>
    <w:rsid w:val="00225E74"/>
    <w:rsid w:val="0022605A"/>
    <w:rsid w:val="002269F8"/>
    <w:rsid w:val="00226E39"/>
    <w:rsid w:val="0022722F"/>
    <w:rsid w:val="002276DC"/>
    <w:rsid w:val="00230488"/>
    <w:rsid w:val="0023049D"/>
    <w:rsid w:val="00230EA6"/>
    <w:rsid w:val="002316E8"/>
    <w:rsid w:val="0023233A"/>
    <w:rsid w:val="002325D8"/>
    <w:rsid w:val="0023290A"/>
    <w:rsid w:val="0023303C"/>
    <w:rsid w:val="00233A53"/>
    <w:rsid w:val="00233B78"/>
    <w:rsid w:val="00233BB1"/>
    <w:rsid w:val="0023461F"/>
    <w:rsid w:val="002346A4"/>
    <w:rsid w:val="00234E4C"/>
    <w:rsid w:val="00234FE2"/>
    <w:rsid w:val="002359FF"/>
    <w:rsid w:val="00236F6E"/>
    <w:rsid w:val="00240074"/>
    <w:rsid w:val="00240F47"/>
    <w:rsid w:val="002419E2"/>
    <w:rsid w:val="002419F9"/>
    <w:rsid w:val="00241F33"/>
    <w:rsid w:val="00242828"/>
    <w:rsid w:val="00242AC5"/>
    <w:rsid w:val="00242E78"/>
    <w:rsid w:val="00242EB2"/>
    <w:rsid w:val="0024367F"/>
    <w:rsid w:val="002437C3"/>
    <w:rsid w:val="002473D0"/>
    <w:rsid w:val="00247981"/>
    <w:rsid w:val="002505A4"/>
    <w:rsid w:val="00250860"/>
    <w:rsid w:val="00250A5A"/>
    <w:rsid w:val="00251467"/>
    <w:rsid w:val="00251D22"/>
    <w:rsid w:val="00252644"/>
    <w:rsid w:val="0025376E"/>
    <w:rsid w:val="00253DD6"/>
    <w:rsid w:val="00254150"/>
    <w:rsid w:val="002545A8"/>
    <w:rsid w:val="002549E0"/>
    <w:rsid w:val="00254BFD"/>
    <w:rsid w:val="002553B3"/>
    <w:rsid w:val="002564DF"/>
    <w:rsid w:val="0025651F"/>
    <w:rsid w:val="00256926"/>
    <w:rsid w:val="00256DCC"/>
    <w:rsid w:val="00256FB1"/>
    <w:rsid w:val="002573B7"/>
    <w:rsid w:val="00257FCA"/>
    <w:rsid w:val="0026012B"/>
    <w:rsid w:val="00260A06"/>
    <w:rsid w:val="00260A18"/>
    <w:rsid w:val="00260BB5"/>
    <w:rsid w:val="002613AA"/>
    <w:rsid w:val="00261B8A"/>
    <w:rsid w:val="00261BAB"/>
    <w:rsid w:val="00261C71"/>
    <w:rsid w:val="00262182"/>
    <w:rsid w:val="002627B2"/>
    <w:rsid w:val="00262898"/>
    <w:rsid w:val="00262984"/>
    <w:rsid w:val="00262C2D"/>
    <w:rsid w:val="00262F78"/>
    <w:rsid w:val="002634E2"/>
    <w:rsid w:val="002638F5"/>
    <w:rsid w:val="002646EF"/>
    <w:rsid w:val="00265973"/>
    <w:rsid w:val="00265F3E"/>
    <w:rsid w:val="0026639E"/>
    <w:rsid w:val="002673BB"/>
    <w:rsid w:val="002674DA"/>
    <w:rsid w:val="002677CD"/>
    <w:rsid w:val="00267844"/>
    <w:rsid w:val="00267B12"/>
    <w:rsid w:val="0027067B"/>
    <w:rsid w:val="00270B4A"/>
    <w:rsid w:val="002712B2"/>
    <w:rsid w:val="00271921"/>
    <w:rsid w:val="0027247F"/>
    <w:rsid w:val="00273100"/>
    <w:rsid w:val="00273AB1"/>
    <w:rsid w:val="002741A2"/>
    <w:rsid w:val="002743D0"/>
    <w:rsid w:val="00274957"/>
    <w:rsid w:val="00274A56"/>
    <w:rsid w:val="00274B30"/>
    <w:rsid w:val="00274F89"/>
    <w:rsid w:val="002753FA"/>
    <w:rsid w:val="00275653"/>
    <w:rsid w:val="00276019"/>
    <w:rsid w:val="002762B1"/>
    <w:rsid w:val="002762E7"/>
    <w:rsid w:val="00276534"/>
    <w:rsid w:val="0027654F"/>
    <w:rsid w:val="00276785"/>
    <w:rsid w:val="002776A8"/>
    <w:rsid w:val="00277A27"/>
    <w:rsid w:val="00277A5C"/>
    <w:rsid w:val="002802C4"/>
    <w:rsid w:val="00280399"/>
    <w:rsid w:val="002803E8"/>
    <w:rsid w:val="00280418"/>
    <w:rsid w:val="00280F74"/>
    <w:rsid w:val="00281263"/>
    <w:rsid w:val="002815AC"/>
    <w:rsid w:val="00281C4E"/>
    <w:rsid w:val="00282174"/>
    <w:rsid w:val="00282291"/>
    <w:rsid w:val="00282D3D"/>
    <w:rsid w:val="00282E69"/>
    <w:rsid w:val="00282EBF"/>
    <w:rsid w:val="00283346"/>
    <w:rsid w:val="0028361A"/>
    <w:rsid w:val="00284F61"/>
    <w:rsid w:val="002852D2"/>
    <w:rsid w:val="00285B95"/>
    <w:rsid w:val="00285C2D"/>
    <w:rsid w:val="00285F51"/>
    <w:rsid w:val="00285F94"/>
    <w:rsid w:val="002865AF"/>
    <w:rsid w:val="002865CE"/>
    <w:rsid w:val="00286CC5"/>
    <w:rsid w:val="002876C6"/>
    <w:rsid w:val="0028775D"/>
    <w:rsid w:val="00287801"/>
    <w:rsid w:val="00287CCF"/>
    <w:rsid w:val="00290C5C"/>
    <w:rsid w:val="00291604"/>
    <w:rsid w:val="00291AC7"/>
    <w:rsid w:val="00291EFF"/>
    <w:rsid w:val="00293F24"/>
    <w:rsid w:val="0029511C"/>
    <w:rsid w:val="00296904"/>
    <w:rsid w:val="002969E6"/>
    <w:rsid w:val="00296AE8"/>
    <w:rsid w:val="00296B5B"/>
    <w:rsid w:val="00297454"/>
    <w:rsid w:val="00297837"/>
    <w:rsid w:val="002A0859"/>
    <w:rsid w:val="002A0916"/>
    <w:rsid w:val="002A0A8F"/>
    <w:rsid w:val="002A115E"/>
    <w:rsid w:val="002A13BF"/>
    <w:rsid w:val="002A17E9"/>
    <w:rsid w:val="002A2C1A"/>
    <w:rsid w:val="002A2D98"/>
    <w:rsid w:val="002A302A"/>
    <w:rsid w:val="002A3031"/>
    <w:rsid w:val="002A34B9"/>
    <w:rsid w:val="002A3F65"/>
    <w:rsid w:val="002A4303"/>
    <w:rsid w:val="002A466F"/>
    <w:rsid w:val="002A4823"/>
    <w:rsid w:val="002A53FD"/>
    <w:rsid w:val="002A6D18"/>
    <w:rsid w:val="002A72F0"/>
    <w:rsid w:val="002A7342"/>
    <w:rsid w:val="002B01D1"/>
    <w:rsid w:val="002B1DCC"/>
    <w:rsid w:val="002B1F08"/>
    <w:rsid w:val="002B2600"/>
    <w:rsid w:val="002B26CD"/>
    <w:rsid w:val="002B3642"/>
    <w:rsid w:val="002B3A5B"/>
    <w:rsid w:val="002B3BF4"/>
    <w:rsid w:val="002B4BCC"/>
    <w:rsid w:val="002B4D8C"/>
    <w:rsid w:val="002B56BB"/>
    <w:rsid w:val="002B5E7B"/>
    <w:rsid w:val="002B6E24"/>
    <w:rsid w:val="002B6F32"/>
    <w:rsid w:val="002C03DA"/>
    <w:rsid w:val="002C08A7"/>
    <w:rsid w:val="002C0D50"/>
    <w:rsid w:val="002C0EE7"/>
    <w:rsid w:val="002C1AC0"/>
    <w:rsid w:val="002C1AFB"/>
    <w:rsid w:val="002C1EB5"/>
    <w:rsid w:val="002C232E"/>
    <w:rsid w:val="002C2867"/>
    <w:rsid w:val="002C2D69"/>
    <w:rsid w:val="002C2E3C"/>
    <w:rsid w:val="002C2FB1"/>
    <w:rsid w:val="002C36EA"/>
    <w:rsid w:val="002C3CC1"/>
    <w:rsid w:val="002C3ECF"/>
    <w:rsid w:val="002C3FDB"/>
    <w:rsid w:val="002C4ACB"/>
    <w:rsid w:val="002C4C5D"/>
    <w:rsid w:val="002C5007"/>
    <w:rsid w:val="002C5BE2"/>
    <w:rsid w:val="002C7677"/>
    <w:rsid w:val="002C7C02"/>
    <w:rsid w:val="002D0106"/>
    <w:rsid w:val="002D09D2"/>
    <w:rsid w:val="002D0F90"/>
    <w:rsid w:val="002D14B0"/>
    <w:rsid w:val="002D1642"/>
    <w:rsid w:val="002D1FA2"/>
    <w:rsid w:val="002D26B8"/>
    <w:rsid w:val="002D26BD"/>
    <w:rsid w:val="002D28B5"/>
    <w:rsid w:val="002D2B3A"/>
    <w:rsid w:val="002D2E61"/>
    <w:rsid w:val="002D3360"/>
    <w:rsid w:val="002D372F"/>
    <w:rsid w:val="002D3A8A"/>
    <w:rsid w:val="002D3C6E"/>
    <w:rsid w:val="002D4745"/>
    <w:rsid w:val="002D51CF"/>
    <w:rsid w:val="002D5474"/>
    <w:rsid w:val="002D551E"/>
    <w:rsid w:val="002D56E1"/>
    <w:rsid w:val="002D6035"/>
    <w:rsid w:val="002D629E"/>
    <w:rsid w:val="002D64AA"/>
    <w:rsid w:val="002E011D"/>
    <w:rsid w:val="002E0192"/>
    <w:rsid w:val="002E0C01"/>
    <w:rsid w:val="002E1F2B"/>
    <w:rsid w:val="002E224B"/>
    <w:rsid w:val="002E3525"/>
    <w:rsid w:val="002E4064"/>
    <w:rsid w:val="002E450F"/>
    <w:rsid w:val="002E4AC8"/>
    <w:rsid w:val="002E5077"/>
    <w:rsid w:val="002E5165"/>
    <w:rsid w:val="002E7B44"/>
    <w:rsid w:val="002F05F4"/>
    <w:rsid w:val="002F088F"/>
    <w:rsid w:val="002F0AA6"/>
    <w:rsid w:val="002F0C43"/>
    <w:rsid w:val="002F18C8"/>
    <w:rsid w:val="002F1A7A"/>
    <w:rsid w:val="002F258A"/>
    <w:rsid w:val="002F290D"/>
    <w:rsid w:val="002F32E5"/>
    <w:rsid w:val="002F32EB"/>
    <w:rsid w:val="002F3DC4"/>
    <w:rsid w:val="002F40FD"/>
    <w:rsid w:val="002F41CD"/>
    <w:rsid w:val="002F47BB"/>
    <w:rsid w:val="002F4B86"/>
    <w:rsid w:val="002F68D0"/>
    <w:rsid w:val="002F6A7E"/>
    <w:rsid w:val="002F6ABF"/>
    <w:rsid w:val="002F7348"/>
    <w:rsid w:val="002F777C"/>
    <w:rsid w:val="002F7B07"/>
    <w:rsid w:val="002F7B4A"/>
    <w:rsid w:val="00300124"/>
    <w:rsid w:val="003002ED"/>
    <w:rsid w:val="00300B37"/>
    <w:rsid w:val="0030144C"/>
    <w:rsid w:val="00301F00"/>
    <w:rsid w:val="00302B70"/>
    <w:rsid w:val="003030E7"/>
    <w:rsid w:val="0030440A"/>
    <w:rsid w:val="003044F2"/>
    <w:rsid w:val="0030456D"/>
    <w:rsid w:val="00304D0C"/>
    <w:rsid w:val="00304D4E"/>
    <w:rsid w:val="00305C70"/>
    <w:rsid w:val="0030687A"/>
    <w:rsid w:val="00307390"/>
    <w:rsid w:val="003074FE"/>
    <w:rsid w:val="00307744"/>
    <w:rsid w:val="00307AFA"/>
    <w:rsid w:val="00307C15"/>
    <w:rsid w:val="00307D87"/>
    <w:rsid w:val="003103AA"/>
    <w:rsid w:val="00310408"/>
    <w:rsid w:val="00310F78"/>
    <w:rsid w:val="00311810"/>
    <w:rsid w:val="00311CAB"/>
    <w:rsid w:val="0031276A"/>
    <w:rsid w:val="0031315D"/>
    <w:rsid w:val="0031406A"/>
    <w:rsid w:val="0031429D"/>
    <w:rsid w:val="003142BA"/>
    <w:rsid w:val="003151D1"/>
    <w:rsid w:val="00315561"/>
    <w:rsid w:val="00315A17"/>
    <w:rsid w:val="003167D2"/>
    <w:rsid w:val="00316A94"/>
    <w:rsid w:val="00316C59"/>
    <w:rsid w:val="00320314"/>
    <w:rsid w:val="00320679"/>
    <w:rsid w:val="00320DC3"/>
    <w:rsid w:val="00321F1B"/>
    <w:rsid w:val="003220D7"/>
    <w:rsid w:val="00322BE7"/>
    <w:rsid w:val="00323436"/>
    <w:rsid w:val="00323A33"/>
    <w:rsid w:val="00323E1F"/>
    <w:rsid w:val="00324B06"/>
    <w:rsid w:val="00324C23"/>
    <w:rsid w:val="0032509E"/>
    <w:rsid w:val="003254D6"/>
    <w:rsid w:val="0032569A"/>
    <w:rsid w:val="00325F65"/>
    <w:rsid w:val="003261F2"/>
    <w:rsid w:val="00327038"/>
    <w:rsid w:val="003272F6"/>
    <w:rsid w:val="00330CD0"/>
    <w:rsid w:val="0033142F"/>
    <w:rsid w:val="003317B9"/>
    <w:rsid w:val="00331A0E"/>
    <w:rsid w:val="00331E6D"/>
    <w:rsid w:val="00332262"/>
    <w:rsid w:val="00333DA7"/>
    <w:rsid w:val="00333F29"/>
    <w:rsid w:val="003342B5"/>
    <w:rsid w:val="003345DF"/>
    <w:rsid w:val="003348FD"/>
    <w:rsid w:val="00335801"/>
    <w:rsid w:val="003367B8"/>
    <w:rsid w:val="00337141"/>
    <w:rsid w:val="00337B31"/>
    <w:rsid w:val="00337B61"/>
    <w:rsid w:val="00340179"/>
    <w:rsid w:val="00341A2D"/>
    <w:rsid w:val="00341CB3"/>
    <w:rsid w:val="00341CEC"/>
    <w:rsid w:val="00342602"/>
    <w:rsid w:val="00342971"/>
    <w:rsid w:val="00343397"/>
    <w:rsid w:val="00343568"/>
    <w:rsid w:val="00343F27"/>
    <w:rsid w:val="003446C3"/>
    <w:rsid w:val="003447B8"/>
    <w:rsid w:val="00344C17"/>
    <w:rsid w:val="00344CED"/>
    <w:rsid w:val="00345196"/>
    <w:rsid w:val="0034523F"/>
    <w:rsid w:val="0034536F"/>
    <w:rsid w:val="003455DF"/>
    <w:rsid w:val="00345C36"/>
    <w:rsid w:val="00346E39"/>
    <w:rsid w:val="0034796C"/>
    <w:rsid w:val="00347CD3"/>
    <w:rsid w:val="00347D8C"/>
    <w:rsid w:val="003502B2"/>
    <w:rsid w:val="003505CB"/>
    <w:rsid w:val="00350AB2"/>
    <w:rsid w:val="00350DCE"/>
    <w:rsid w:val="003517BC"/>
    <w:rsid w:val="0035218A"/>
    <w:rsid w:val="003523DD"/>
    <w:rsid w:val="00352773"/>
    <w:rsid w:val="00353792"/>
    <w:rsid w:val="00353848"/>
    <w:rsid w:val="003541A2"/>
    <w:rsid w:val="003541B1"/>
    <w:rsid w:val="00354CBA"/>
    <w:rsid w:val="003554CC"/>
    <w:rsid w:val="00355DA4"/>
    <w:rsid w:val="00356544"/>
    <w:rsid w:val="00356EFE"/>
    <w:rsid w:val="00357750"/>
    <w:rsid w:val="00357CB8"/>
    <w:rsid w:val="00357D9F"/>
    <w:rsid w:val="00357ECF"/>
    <w:rsid w:val="00357FE7"/>
    <w:rsid w:val="00360D01"/>
    <w:rsid w:val="00361E51"/>
    <w:rsid w:val="003624A0"/>
    <w:rsid w:val="00362B7F"/>
    <w:rsid w:val="00363D01"/>
    <w:rsid w:val="0036419D"/>
    <w:rsid w:val="00364851"/>
    <w:rsid w:val="00364C24"/>
    <w:rsid w:val="00364CB1"/>
    <w:rsid w:val="00365B86"/>
    <w:rsid w:val="00365FD3"/>
    <w:rsid w:val="003663BD"/>
    <w:rsid w:val="00366BA4"/>
    <w:rsid w:val="00366E50"/>
    <w:rsid w:val="00367053"/>
    <w:rsid w:val="0036707B"/>
    <w:rsid w:val="00367BB0"/>
    <w:rsid w:val="00367F37"/>
    <w:rsid w:val="0037033F"/>
    <w:rsid w:val="00370399"/>
    <w:rsid w:val="00370F72"/>
    <w:rsid w:val="00371602"/>
    <w:rsid w:val="00371D85"/>
    <w:rsid w:val="00372448"/>
    <w:rsid w:val="00372E1B"/>
    <w:rsid w:val="00374CA1"/>
    <w:rsid w:val="00374D4B"/>
    <w:rsid w:val="00375192"/>
    <w:rsid w:val="00375567"/>
    <w:rsid w:val="0037563F"/>
    <w:rsid w:val="003762F2"/>
    <w:rsid w:val="003765F0"/>
    <w:rsid w:val="00376B22"/>
    <w:rsid w:val="00376D3A"/>
    <w:rsid w:val="00376D5B"/>
    <w:rsid w:val="00376D90"/>
    <w:rsid w:val="0037709D"/>
    <w:rsid w:val="003771EA"/>
    <w:rsid w:val="0037750E"/>
    <w:rsid w:val="00377DF6"/>
    <w:rsid w:val="0038102D"/>
    <w:rsid w:val="003811D4"/>
    <w:rsid w:val="003821A2"/>
    <w:rsid w:val="00382210"/>
    <w:rsid w:val="0038355C"/>
    <w:rsid w:val="00384361"/>
    <w:rsid w:val="003845EB"/>
    <w:rsid w:val="003852CE"/>
    <w:rsid w:val="00385326"/>
    <w:rsid w:val="00385A88"/>
    <w:rsid w:val="00385CFC"/>
    <w:rsid w:val="00386A33"/>
    <w:rsid w:val="00387DAF"/>
    <w:rsid w:val="00390A42"/>
    <w:rsid w:val="00390A7E"/>
    <w:rsid w:val="00391114"/>
    <w:rsid w:val="00391389"/>
    <w:rsid w:val="00391530"/>
    <w:rsid w:val="003917C2"/>
    <w:rsid w:val="00391E61"/>
    <w:rsid w:val="003926D3"/>
    <w:rsid w:val="00392EF1"/>
    <w:rsid w:val="00394215"/>
    <w:rsid w:val="0039430D"/>
    <w:rsid w:val="0039481A"/>
    <w:rsid w:val="0039486C"/>
    <w:rsid w:val="00394B17"/>
    <w:rsid w:val="00394F66"/>
    <w:rsid w:val="0039558B"/>
    <w:rsid w:val="00395C8E"/>
    <w:rsid w:val="00396AC0"/>
    <w:rsid w:val="00396CD6"/>
    <w:rsid w:val="003A05BB"/>
    <w:rsid w:val="003A1DCF"/>
    <w:rsid w:val="003A3116"/>
    <w:rsid w:val="003A316E"/>
    <w:rsid w:val="003A39FA"/>
    <w:rsid w:val="003A3D4C"/>
    <w:rsid w:val="003A41AA"/>
    <w:rsid w:val="003A44FD"/>
    <w:rsid w:val="003A4950"/>
    <w:rsid w:val="003A4F93"/>
    <w:rsid w:val="003A52D9"/>
    <w:rsid w:val="003A6490"/>
    <w:rsid w:val="003A6822"/>
    <w:rsid w:val="003A6A43"/>
    <w:rsid w:val="003A7873"/>
    <w:rsid w:val="003A7AD5"/>
    <w:rsid w:val="003A7BB0"/>
    <w:rsid w:val="003B0988"/>
    <w:rsid w:val="003B0B8A"/>
    <w:rsid w:val="003B0C15"/>
    <w:rsid w:val="003B0C90"/>
    <w:rsid w:val="003B1AB4"/>
    <w:rsid w:val="003B1CC3"/>
    <w:rsid w:val="003B1D87"/>
    <w:rsid w:val="003B2F2B"/>
    <w:rsid w:val="003B31FF"/>
    <w:rsid w:val="003B3E40"/>
    <w:rsid w:val="003B45F4"/>
    <w:rsid w:val="003B576E"/>
    <w:rsid w:val="003B64FF"/>
    <w:rsid w:val="003B6DAA"/>
    <w:rsid w:val="003B754F"/>
    <w:rsid w:val="003B7D81"/>
    <w:rsid w:val="003C0020"/>
    <w:rsid w:val="003C04EA"/>
    <w:rsid w:val="003C0B16"/>
    <w:rsid w:val="003C1990"/>
    <w:rsid w:val="003C2094"/>
    <w:rsid w:val="003C27C6"/>
    <w:rsid w:val="003C2AC9"/>
    <w:rsid w:val="003C2BEF"/>
    <w:rsid w:val="003C4035"/>
    <w:rsid w:val="003C4082"/>
    <w:rsid w:val="003C41A5"/>
    <w:rsid w:val="003C4A4D"/>
    <w:rsid w:val="003C4BFD"/>
    <w:rsid w:val="003C525B"/>
    <w:rsid w:val="003C5686"/>
    <w:rsid w:val="003C6BDB"/>
    <w:rsid w:val="003C6CAB"/>
    <w:rsid w:val="003C6D7E"/>
    <w:rsid w:val="003C738E"/>
    <w:rsid w:val="003C73FB"/>
    <w:rsid w:val="003C7B81"/>
    <w:rsid w:val="003C7C9F"/>
    <w:rsid w:val="003D0393"/>
    <w:rsid w:val="003D048E"/>
    <w:rsid w:val="003D0B50"/>
    <w:rsid w:val="003D0B85"/>
    <w:rsid w:val="003D0C07"/>
    <w:rsid w:val="003D10F6"/>
    <w:rsid w:val="003D21B1"/>
    <w:rsid w:val="003D302B"/>
    <w:rsid w:val="003D30D7"/>
    <w:rsid w:val="003D3BF5"/>
    <w:rsid w:val="003D466B"/>
    <w:rsid w:val="003D49C5"/>
    <w:rsid w:val="003D52E7"/>
    <w:rsid w:val="003D537B"/>
    <w:rsid w:val="003D5498"/>
    <w:rsid w:val="003D61B0"/>
    <w:rsid w:val="003D61B6"/>
    <w:rsid w:val="003D6291"/>
    <w:rsid w:val="003D6EAA"/>
    <w:rsid w:val="003D70B8"/>
    <w:rsid w:val="003D70CE"/>
    <w:rsid w:val="003D7BA9"/>
    <w:rsid w:val="003D7C61"/>
    <w:rsid w:val="003E04D1"/>
    <w:rsid w:val="003E0743"/>
    <w:rsid w:val="003E0C96"/>
    <w:rsid w:val="003E1294"/>
    <w:rsid w:val="003E1DB3"/>
    <w:rsid w:val="003E45AE"/>
    <w:rsid w:val="003E58EE"/>
    <w:rsid w:val="003E614B"/>
    <w:rsid w:val="003E644B"/>
    <w:rsid w:val="003E6BED"/>
    <w:rsid w:val="003E6F8C"/>
    <w:rsid w:val="003E7C42"/>
    <w:rsid w:val="003E7D03"/>
    <w:rsid w:val="003F0A0C"/>
    <w:rsid w:val="003F2806"/>
    <w:rsid w:val="003F4BC5"/>
    <w:rsid w:val="003F4FF6"/>
    <w:rsid w:val="003F5451"/>
    <w:rsid w:val="003F5682"/>
    <w:rsid w:val="003F58DC"/>
    <w:rsid w:val="003F61E4"/>
    <w:rsid w:val="003F6241"/>
    <w:rsid w:val="003F696F"/>
    <w:rsid w:val="003F74C8"/>
    <w:rsid w:val="003F7AB1"/>
    <w:rsid w:val="00400493"/>
    <w:rsid w:val="004004B8"/>
    <w:rsid w:val="00400900"/>
    <w:rsid w:val="00400DFE"/>
    <w:rsid w:val="00400F98"/>
    <w:rsid w:val="0040101C"/>
    <w:rsid w:val="00401A56"/>
    <w:rsid w:val="00401EFB"/>
    <w:rsid w:val="004022F4"/>
    <w:rsid w:val="004025FB"/>
    <w:rsid w:val="00402A24"/>
    <w:rsid w:val="004036F1"/>
    <w:rsid w:val="00403870"/>
    <w:rsid w:val="00403B6B"/>
    <w:rsid w:val="00403F66"/>
    <w:rsid w:val="004050DD"/>
    <w:rsid w:val="00405B75"/>
    <w:rsid w:val="00405D81"/>
    <w:rsid w:val="00406518"/>
    <w:rsid w:val="0040667F"/>
    <w:rsid w:val="00406D6C"/>
    <w:rsid w:val="0040704F"/>
    <w:rsid w:val="00407830"/>
    <w:rsid w:val="00407ED9"/>
    <w:rsid w:val="004122F5"/>
    <w:rsid w:val="00412325"/>
    <w:rsid w:val="00412CFF"/>
    <w:rsid w:val="00412FAA"/>
    <w:rsid w:val="00414629"/>
    <w:rsid w:val="00416443"/>
    <w:rsid w:val="00417079"/>
    <w:rsid w:val="00417497"/>
    <w:rsid w:val="0041749B"/>
    <w:rsid w:val="0041789E"/>
    <w:rsid w:val="0042031F"/>
    <w:rsid w:val="00420D9D"/>
    <w:rsid w:val="00420EA1"/>
    <w:rsid w:val="004216B2"/>
    <w:rsid w:val="00421B02"/>
    <w:rsid w:val="00422523"/>
    <w:rsid w:val="0042255E"/>
    <w:rsid w:val="004227A1"/>
    <w:rsid w:val="004227D6"/>
    <w:rsid w:val="004227F6"/>
    <w:rsid w:val="004229B5"/>
    <w:rsid w:val="004237C7"/>
    <w:rsid w:val="00423996"/>
    <w:rsid w:val="00423A09"/>
    <w:rsid w:val="00423CB1"/>
    <w:rsid w:val="00423FA0"/>
    <w:rsid w:val="00424BC8"/>
    <w:rsid w:val="00425B5E"/>
    <w:rsid w:val="0042699E"/>
    <w:rsid w:val="00426ED3"/>
    <w:rsid w:val="0042704B"/>
    <w:rsid w:val="00430523"/>
    <w:rsid w:val="00430617"/>
    <w:rsid w:val="00430F46"/>
    <w:rsid w:val="00431484"/>
    <w:rsid w:val="00431C49"/>
    <w:rsid w:val="00431DC2"/>
    <w:rsid w:val="0043200F"/>
    <w:rsid w:val="0043220B"/>
    <w:rsid w:val="0043235A"/>
    <w:rsid w:val="00432CE0"/>
    <w:rsid w:val="00433114"/>
    <w:rsid w:val="004333F4"/>
    <w:rsid w:val="00433BCA"/>
    <w:rsid w:val="00433CC1"/>
    <w:rsid w:val="004349CC"/>
    <w:rsid w:val="004349EF"/>
    <w:rsid w:val="00434FB8"/>
    <w:rsid w:val="00435553"/>
    <w:rsid w:val="004358AD"/>
    <w:rsid w:val="00435CDE"/>
    <w:rsid w:val="00436013"/>
    <w:rsid w:val="0043754B"/>
    <w:rsid w:val="00437656"/>
    <w:rsid w:val="0043772D"/>
    <w:rsid w:val="00437BCF"/>
    <w:rsid w:val="00440707"/>
    <w:rsid w:val="004411C2"/>
    <w:rsid w:val="004411F6"/>
    <w:rsid w:val="004419D2"/>
    <w:rsid w:val="00441DD4"/>
    <w:rsid w:val="004420EC"/>
    <w:rsid w:val="004423D9"/>
    <w:rsid w:val="004437EC"/>
    <w:rsid w:val="00443AE4"/>
    <w:rsid w:val="00443BF7"/>
    <w:rsid w:val="0044413A"/>
    <w:rsid w:val="00444184"/>
    <w:rsid w:val="0044455E"/>
    <w:rsid w:val="00445AED"/>
    <w:rsid w:val="00445B1F"/>
    <w:rsid w:val="00445EF3"/>
    <w:rsid w:val="00445EFA"/>
    <w:rsid w:val="004466FB"/>
    <w:rsid w:val="00447262"/>
    <w:rsid w:val="004474BA"/>
    <w:rsid w:val="0044779E"/>
    <w:rsid w:val="00450639"/>
    <w:rsid w:val="00450998"/>
    <w:rsid w:val="00450CF6"/>
    <w:rsid w:val="00451118"/>
    <w:rsid w:val="00451E5D"/>
    <w:rsid w:val="0045204A"/>
    <w:rsid w:val="004526F1"/>
    <w:rsid w:val="00452B93"/>
    <w:rsid w:val="004534E8"/>
    <w:rsid w:val="004539F1"/>
    <w:rsid w:val="00455184"/>
    <w:rsid w:val="004551A6"/>
    <w:rsid w:val="0045522A"/>
    <w:rsid w:val="00455B95"/>
    <w:rsid w:val="00455D03"/>
    <w:rsid w:val="00455F2B"/>
    <w:rsid w:val="004564FB"/>
    <w:rsid w:val="004572E5"/>
    <w:rsid w:val="004575A8"/>
    <w:rsid w:val="00457C6F"/>
    <w:rsid w:val="004603C4"/>
    <w:rsid w:val="0046045C"/>
    <w:rsid w:val="00460C18"/>
    <w:rsid w:val="00460F08"/>
    <w:rsid w:val="00461046"/>
    <w:rsid w:val="00461A67"/>
    <w:rsid w:val="0046206A"/>
    <w:rsid w:val="0046340C"/>
    <w:rsid w:val="00464029"/>
    <w:rsid w:val="0046420A"/>
    <w:rsid w:val="00464C6E"/>
    <w:rsid w:val="00464F0E"/>
    <w:rsid w:val="004668D5"/>
    <w:rsid w:val="004675A1"/>
    <w:rsid w:val="0046764A"/>
    <w:rsid w:val="004677E8"/>
    <w:rsid w:val="004678AE"/>
    <w:rsid w:val="004709A5"/>
    <w:rsid w:val="00470D10"/>
    <w:rsid w:val="00471460"/>
    <w:rsid w:val="00471FD9"/>
    <w:rsid w:val="00472021"/>
    <w:rsid w:val="00472023"/>
    <w:rsid w:val="0047345D"/>
    <w:rsid w:val="004738B0"/>
    <w:rsid w:val="00473E32"/>
    <w:rsid w:val="0047463C"/>
    <w:rsid w:val="004746D2"/>
    <w:rsid w:val="00476D80"/>
    <w:rsid w:val="00477C2C"/>
    <w:rsid w:val="00480164"/>
    <w:rsid w:val="00480233"/>
    <w:rsid w:val="004803D4"/>
    <w:rsid w:val="00480A57"/>
    <w:rsid w:val="00480BB0"/>
    <w:rsid w:val="00480D7B"/>
    <w:rsid w:val="0048167F"/>
    <w:rsid w:val="00481C7C"/>
    <w:rsid w:val="00482318"/>
    <w:rsid w:val="00482462"/>
    <w:rsid w:val="00482627"/>
    <w:rsid w:val="0048272B"/>
    <w:rsid w:val="00482DF8"/>
    <w:rsid w:val="0048356D"/>
    <w:rsid w:val="00483879"/>
    <w:rsid w:val="00483FE9"/>
    <w:rsid w:val="00484017"/>
    <w:rsid w:val="00485E2F"/>
    <w:rsid w:val="00485E82"/>
    <w:rsid w:val="0048693E"/>
    <w:rsid w:val="00486E9E"/>
    <w:rsid w:val="004870ED"/>
    <w:rsid w:val="00487E24"/>
    <w:rsid w:val="004906C4"/>
    <w:rsid w:val="0049082F"/>
    <w:rsid w:val="0049098A"/>
    <w:rsid w:val="004909C9"/>
    <w:rsid w:val="00490C78"/>
    <w:rsid w:val="004914DC"/>
    <w:rsid w:val="00491C38"/>
    <w:rsid w:val="00491EB3"/>
    <w:rsid w:val="004936BA"/>
    <w:rsid w:val="00493836"/>
    <w:rsid w:val="00493EAC"/>
    <w:rsid w:val="00494005"/>
    <w:rsid w:val="00494ED4"/>
    <w:rsid w:val="00495399"/>
    <w:rsid w:val="00496B20"/>
    <w:rsid w:val="00497ED5"/>
    <w:rsid w:val="004A03DE"/>
    <w:rsid w:val="004A0C3B"/>
    <w:rsid w:val="004A1092"/>
    <w:rsid w:val="004A2181"/>
    <w:rsid w:val="004A27FE"/>
    <w:rsid w:val="004A3003"/>
    <w:rsid w:val="004A32A7"/>
    <w:rsid w:val="004A3FBC"/>
    <w:rsid w:val="004A46AA"/>
    <w:rsid w:val="004A5815"/>
    <w:rsid w:val="004A5AF9"/>
    <w:rsid w:val="004A5B77"/>
    <w:rsid w:val="004A5F9B"/>
    <w:rsid w:val="004A5FD5"/>
    <w:rsid w:val="004A6A71"/>
    <w:rsid w:val="004A6B63"/>
    <w:rsid w:val="004B02D6"/>
    <w:rsid w:val="004B113D"/>
    <w:rsid w:val="004B1BCB"/>
    <w:rsid w:val="004B316B"/>
    <w:rsid w:val="004B3289"/>
    <w:rsid w:val="004B33C4"/>
    <w:rsid w:val="004B3492"/>
    <w:rsid w:val="004B43DB"/>
    <w:rsid w:val="004B49FF"/>
    <w:rsid w:val="004B5AD2"/>
    <w:rsid w:val="004B5F3D"/>
    <w:rsid w:val="004B5FD5"/>
    <w:rsid w:val="004B61E7"/>
    <w:rsid w:val="004B6CAC"/>
    <w:rsid w:val="004C0234"/>
    <w:rsid w:val="004C058B"/>
    <w:rsid w:val="004C1241"/>
    <w:rsid w:val="004C12FA"/>
    <w:rsid w:val="004C14E8"/>
    <w:rsid w:val="004C1775"/>
    <w:rsid w:val="004C1833"/>
    <w:rsid w:val="004C19D1"/>
    <w:rsid w:val="004C1F81"/>
    <w:rsid w:val="004C2D55"/>
    <w:rsid w:val="004C2DD6"/>
    <w:rsid w:val="004C30AB"/>
    <w:rsid w:val="004C360B"/>
    <w:rsid w:val="004C3B9E"/>
    <w:rsid w:val="004C3C53"/>
    <w:rsid w:val="004C3E76"/>
    <w:rsid w:val="004C3EF8"/>
    <w:rsid w:val="004C4CEA"/>
    <w:rsid w:val="004C4E27"/>
    <w:rsid w:val="004C4FF0"/>
    <w:rsid w:val="004C552A"/>
    <w:rsid w:val="004C5CF3"/>
    <w:rsid w:val="004C5FB0"/>
    <w:rsid w:val="004C6C62"/>
    <w:rsid w:val="004C7BEE"/>
    <w:rsid w:val="004C7C8E"/>
    <w:rsid w:val="004D01BE"/>
    <w:rsid w:val="004D0966"/>
    <w:rsid w:val="004D0E79"/>
    <w:rsid w:val="004D10FA"/>
    <w:rsid w:val="004D1434"/>
    <w:rsid w:val="004D20BF"/>
    <w:rsid w:val="004D3729"/>
    <w:rsid w:val="004D3DF7"/>
    <w:rsid w:val="004D44B0"/>
    <w:rsid w:val="004D4CC9"/>
    <w:rsid w:val="004D4F29"/>
    <w:rsid w:val="004D507E"/>
    <w:rsid w:val="004D5176"/>
    <w:rsid w:val="004D52B3"/>
    <w:rsid w:val="004D6888"/>
    <w:rsid w:val="004D6C1C"/>
    <w:rsid w:val="004D7134"/>
    <w:rsid w:val="004D727A"/>
    <w:rsid w:val="004D72A1"/>
    <w:rsid w:val="004D7940"/>
    <w:rsid w:val="004D7AD4"/>
    <w:rsid w:val="004D7AD7"/>
    <w:rsid w:val="004D7D93"/>
    <w:rsid w:val="004E06BC"/>
    <w:rsid w:val="004E0A19"/>
    <w:rsid w:val="004E26B6"/>
    <w:rsid w:val="004E2C11"/>
    <w:rsid w:val="004E2E56"/>
    <w:rsid w:val="004E3710"/>
    <w:rsid w:val="004E3EE1"/>
    <w:rsid w:val="004E3F36"/>
    <w:rsid w:val="004E404A"/>
    <w:rsid w:val="004E4310"/>
    <w:rsid w:val="004E602F"/>
    <w:rsid w:val="004E621B"/>
    <w:rsid w:val="004E66EE"/>
    <w:rsid w:val="004E6F5B"/>
    <w:rsid w:val="004E6FDE"/>
    <w:rsid w:val="004E7493"/>
    <w:rsid w:val="004E79B7"/>
    <w:rsid w:val="004E7A69"/>
    <w:rsid w:val="004F06C5"/>
    <w:rsid w:val="004F078B"/>
    <w:rsid w:val="004F0D31"/>
    <w:rsid w:val="004F0F3D"/>
    <w:rsid w:val="004F14DC"/>
    <w:rsid w:val="004F1A4F"/>
    <w:rsid w:val="004F2514"/>
    <w:rsid w:val="004F3C65"/>
    <w:rsid w:val="004F4767"/>
    <w:rsid w:val="004F4819"/>
    <w:rsid w:val="004F4E11"/>
    <w:rsid w:val="004F4E8F"/>
    <w:rsid w:val="004F56BF"/>
    <w:rsid w:val="004F5904"/>
    <w:rsid w:val="004F5A3A"/>
    <w:rsid w:val="004F5A68"/>
    <w:rsid w:val="004F5DF4"/>
    <w:rsid w:val="004F7FA9"/>
    <w:rsid w:val="005004D0"/>
    <w:rsid w:val="00500AF6"/>
    <w:rsid w:val="00500E26"/>
    <w:rsid w:val="00500FA9"/>
    <w:rsid w:val="005011E1"/>
    <w:rsid w:val="00501257"/>
    <w:rsid w:val="00501446"/>
    <w:rsid w:val="00502EA5"/>
    <w:rsid w:val="00504195"/>
    <w:rsid w:val="00504920"/>
    <w:rsid w:val="00504D5F"/>
    <w:rsid w:val="005051AE"/>
    <w:rsid w:val="00505358"/>
    <w:rsid w:val="00505B36"/>
    <w:rsid w:val="005064D3"/>
    <w:rsid w:val="0050685F"/>
    <w:rsid w:val="00506A88"/>
    <w:rsid w:val="00506AE6"/>
    <w:rsid w:val="00506B46"/>
    <w:rsid w:val="00506BAD"/>
    <w:rsid w:val="0050738B"/>
    <w:rsid w:val="00507434"/>
    <w:rsid w:val="00507693"/>
    <w:rsid w:val="0050773B"/>
    <w:rsid w:val="00507840"/>
    <w:rsid w:val="0051080E"/>
    <w:rsid w:val="0051247D"/>
    <w:rsid w:val="00512AA6"/>
    <w:rsid w:val="0051374A"/>
    <w:rsid w:val="0051381A"/>
    <w:rsid w:val="00513D1B"/>
    <w:rsid w:val="005144CC"/>
    <w:rsid w:val="005147C6"/>
    <w:rsid w:val="00514C89"/>
    <w:rsid w:val="00514F52"/>
    <w:rsid w:val="0051555C"/>
    <w:rsid w:val="00515E82"/>
    <w:rsid w:val="00515F10"/>
    <w:rsid w:val="00516646"/>
    <w:rsid w:val="00517680"/>
    <w:rsid w:val="005178E3"/>
    <w:rsid w:val="0052015E"/>
    <w:rsid w:val="00520358"/>
    <w:rsid w:val="00520449"/>
    <w:rsid w:val="0052088B"/>
    <w:rsid w:val="005209B3"/>
    <w:rsid w:val="005214A0"/>
    <w:rsid w:val="00521E68"/>
    <w:rsid w:val="00522166"/>
    <w:rsid w:val="00522206"/>
    <w:rsid w:val="00522EC8"/>
    <w:rsid w:val="00522FCC"/>
    <w:rsid w:val="00523AB8"/>
    <w:rsid w:val="00524BB2"/>
    <w:rsid w:val="005265CC"/>
    <w:rsid w:val="005268C7"/>
    <w:rsid w:val="0052780F"/>
    <w:rsid w:val="00527B15"/>
    <w:rsid w:val="00527D67"/>
    <w:rsid w:val="0053006F"/>
    <w:rsid w:val="005308D5"/>
    <w:rsid w:val="00531074"/>
    <w:rsid w:val="00531F7E"/>
    <w:rsid w:val="00532599"/>
    <w:rsid w:val="00532EA9"/>
    <w:rsid w:val="00533493"/>
    <w:rsid w:val="00533597"/>
    <w:rsid w:val="00533988"/>
    <w:rsid w:val="00533A49"/>
    <w:rsid w:val="00533F64"/>
    <w:rsid w:val="00534169"/>
    <w:rsid w:val="00535ACD"/>
    <w:rsid w:val="0053629A"/>
    <w:rsid w:val="005372CD"/>
    <w:rsid w:val="005374A4"/>
    <w:rsid w:val="005402B0"/>
    <w:rsid w:val="005409AA"/>
    <w:rsid w:val="00540D97"/>
    <w:rsid w:val="00540E81"/>
    <w:rsid w:val="0054138C"/>
    <w:rsid w:val="005419FC"/>
    <w:rsid w:val="005422A6"/>
    <w:rsid w:val="00542785"/>
    <w:rsid w:val="00542D1B"/>
    <w:rsid w:val="00543500"/>
    <w:rsid w:val="0054363C"/>
    <w:rsid w:val="00543A93"/>
    <w:rsid w:val="0054418C"/>
    <w:rsid w:val="00544A3B"/>
    <w:rsid w:val="00544BF9"/>
    <w:rsid w:val="00545064"/>
    <w:rsid w:val="00545585"/>
    <w:rsid w:val="00545AE0"/>
    <w:rsid w:val="005468AE"/>
    <w:rsid w:val="00546D9F"/>
    <w:rsid w:val="0054765F"/>
    <w:rsid w:val="005509D5"/>
    <w:rsid w:val="00550B43"/>
    <w:rsid w:val="00550D36"/>
    <w:rsid w:val="005518AA"/>
    <w:rsid w:val="00552079"/>
    <w:rsid w:val="00552D6E"/>
    <w:rsid w:val="0055335F"/>
    <w:rsid w:val="005533AF"/>
    <w:rsid w:val="0055342B"/>
    <w:rsid w:val="00553500"/>
    <w:rsid w:val="00553A43"/>
    <w:rsid w:val="00553E6D"/>
    <w:rsid w:val="00554487"/>
    <w:rsid w:val="0055471B"/>
    <w:rsid w:val="0055472A"/>
    <w:rsid w:val="00554997"/>
    <w:rsid w:val="00554F57"/>
    <w:rsid w:val="0055542D"/>
    <w:rsid w:val="005558F8"/>
    <w:rsid w:val="0055620A"/>
    <w:rsid w:val="005563E0"/>
    <w:rsid w:val="00556920"/>
    <w:rsid w:val="00556EDF"/>
    <w:rsid w:val="00556F03"/>
    <w:rsid w:val="00557779"/>
    <w:rsid w:val="00557CC2"/>
    <w:rsid w:val="00560405"/>
    <w:rsid w:val="00560934"/>
    <w:rsid w:val="00561945"/>
    <w:rsid w:val="00562333"/>
    <w:rsid w:val="005629A8"/>
    <w:rsid w:val="005634EC"/>
    <w:rsid w:val="00563B74"/>
    <w:rsid w:val="0056451C"/>
    <w:rsid w:val="00564549"/>
    <w:rsid w:val="005645A2"/>
    <w:rsid w:val="00565874"/>
    <w:rsid w:val="00565AF9"/>
    <w:rsid w:val="00566667"/>
    <w:rsid w:val="00566D22"/>
    <w:rsid w:val="00567384"/>
    <w:rsid w:val="005675B5"/>
    <w:rsid w:val="005679C7"/>
    <w:rsid w:val="0057110F"/>
    <w:rsid w:val="0057112A"/>
    <w:rsid w:val="0057112D"/>
    <w:rsid w:val="005711B0"/>
    <w:rsid w:val="005716DE"/>
    <w:rsid w:val="0057175C"/>
    <w:rsid w:val="00571A82"/>
    <w:rsid w:val="00571D2A"/>
    <w:rsid w:val="00572B1D"/>
    <w:rsid w:val="00572D27"/>
    <w:rsid w:val="00574479"/>
    <w:rsid w:val="005747B6"/>
    <w:rsid w:val="00574930"/>
    <w:rsid w:val="005765EE"/>
    <w:rsid w:val="005774EC"/>
    <w:rsid w:val="00577578"/>
    <w:rsid w:val="0057773E"/>
    <w:rsid w:val="00577F3E"/>
    <w:rsid w:val="00580D46"/>
    <w:rsid w:val="00581146"/>
    <w:rsid w:val="00581614"/>
    <w:rsid w:val="00581764"/>
    <w:rsid w:val="00581D15"/>
    <w:rsid w:val="00581D60"/>
    <w:rsid w:val="00583506"/>
    <w:rsid w:val="00583AF3"/>
    <w:rsid w:val="00583D7C"/>
    <w:rsid w:val="005847FA"/>
    <w:rsid w:val="00584D5A"/>
    <w:rsid w:val="00585248"/>
    <w:rsid w:val="00586A5D"/>
    <w:rsid w:val="00586F74"/>
    <w:rsid w:val="00590465"/>
    <w:rsid w:val="00590C07"/>
    <w:rsid w:val="00590FA2"/>
    <w:rsid w:val="00591856"/>
    <w:rsid w:val="00592111"/>
    <w:rsid w:val="00592227"/>
    <w:rsid w:val="005922FC"/>
    <w:rsid w:val="00592596"/>
    <w:rsid w:val="005925F6"/>
    <w:rsid w:val="0059261D"/>
    <w:rsid w:val="005928F3"/>
    <w:rsid w:val="005933A2"/>
    <w:rsid w:val="00593422"/>
    <w:rsid w:val="00594005"/>
    <w:rsid w:val="005942BD"/>
    <w:rsid w:val="00594761"/>
    <w:rsid w:val="0059487E"/>
    <w:rsid w:val="005948A5"/>
    <w:rsid w:val="00594BCB"/>
    <w:rsid w:val="00594C07"/>
    <w:rsid w:val="0059565F"/>
    <w:rsid w:val="00595846"/>
    <w:rsid w:val="0059598D"/>
    <w:rsid w:val="00595A53"/>
    <w:rsid w:val="00596C7D"/>
    <w:rsid w:val="00596EC8"/>
    <w:rsid w:val="005A1404"/>
    <w:rsid w:val="005A21EE"/>
    <w:rsid w:val="005A29A9"/>
    <w:rsid w:val="005A349B"/>
    <w:rsid w:val="005A3A00"/>
    <w:rsid w:val="005A3D70"/>
    <w:rsid w:val="005A43BE"/>
    <w:rsid w:val="005A4901"/>
    <w:rsid w:val="005A4D3D"/>
    <w:rsid w:val="005A6681"/>
    <w:rsid w:val="005A683C"/>
    <w:rsid w:val="005A6AF7"/>
    <w:rsid w:val="005A6F58"/>
    <w:rsid w:val="005A71CA"/>
    <w:rsid w:val="005A7521"/>
    <w:rsid w:val="005B18B2"/>
    <w:rsid w:val="005B1A91"/>
    <w:rsid w:val="005B1E01"/>
    <w:rsid w:val="005B223A"/>
    <w:rsid w:val="005B3685"/>
    <w:rsid w:val="005B437E"/>
    <w:rsid w:val="005B47FC"/>
    <w:rsid w:val="005B50F7"/>
    <w:rsid w:val="005B546F"/>
    <w:rsid w:val="005B581A"/>
    <w:rsid w:val="005B585D"/>
    <w:rsid w:val="005B58CC"/>
    <w:rsid w:val="005B5975"/>
    <w:rsid w:val="005B5E0B"/>
    <w:rsid w:val="005B6396"/>
    <w:rsid w:val="005B640A"/>
    <w:rsid w:val="005B6441"/>
    <w:rsid w:val="005B69A5"/>
    <w:rsid w:val="005B75D1"/>
    <w:rsid w:val="005C0439"/>
    <w:rsid w:val="005C04AB"/>
    <w:rsid w:val="005C0B89"/>
    <w:rsid w:val="005C1CBC"/>
    <w:rsid w:val="005C2C5D"/>
    <w:rsid w:val="005C3A55"/>
    <w:rsid w:val="005C3A97"/>
    <w:rsid w:val="005C4454"/>
    <w:rsid w:val="005C4827"/>
    <w:rsid w:val="005C4B85"/>
    <w:rsid w:val="005C6CF6"/>
    <w:rsid w:val="005C728E"/>
    <w:rsid w:val="005D053C"/>
    <w:rsid w:val="005D055A"/>
    <w:rsid w:val="005D178B"/>
    <w:rsid w:val="005D1D0B"/>
    <w:rsid w:val="005D1D26"/>
    <w:rsid w:val="005D1F21"/>
    <w:rsid w:val="005D2607"/>
    <w:rsid w:val="005D312C"/>
    <w:rsid w:val="005D3795"/>
    <w:rsid w:val="005D3C69"/>
    <w:rsid w:val="005D3DE7"/>
    <w:rsid w:val="005D4F44"/>
    <w:rsid w:val="005D52F8"/>
    <w:rsid w:val="005D5393"/>
    <w:rsid w:val="005D5A79"/>
    <w:rsid w:val="005D61F2"/>
    <w:rsid w:val="005D6714"/>
    <w:rsid w:val="005D760A"/>
    <w:rsid w:val="005D7A39"/>
    <w:rsid w:val="005D7C0F"/>
    <w:rsid w:val="005E034B"/>
    <w:rsid w:val="005E0997"/>
    <w:rsid w:val="005E0BCF"/>
    <w:rsid w:val="005E18FB"/>
    <w:rsid w:val="005E1B57"/>
    <w:rsid w:val="005E1FD2"/>
    <w:rsid w:val="005E2706"/>
    <w:rsid w:val="005E2E55"/>
    <w:rsid w:val="005E32A3"/>
    <w:rsid w:val="005E3420"/>
    <w:rsid w:val="005E3996"/>
    <w:rsid w:val="005E4192"/>
    <w:rsid w:val="005E4D87"/>
    <w:rsid w:val="005E5254"/>
    <w:rsid w:val="005E5BC4"/>
    <w:rsid w:val="005E5C57"/>
    <w:rsid w:val="005E5F7E"/>
    <w:rsid w:val="005E6804"/>
    <w:rsid w:val="005E6B97"/>
    <w:rsid w:val="005E79E0"/>
    <w:rsid w:val="005F0D8A"/>
    <w:rsid w:val="005F1A2C"/>
    <w:rsid w:val="005F1DE4"/>
    <w:rsid w:val="005F26AA"/>
    <w:rsid w:val="005F2A43"/>
    <w:rsid w:val="005F3E47"/>
    <w:rsid w:val="005F3E95"/>
    <w:rsid w:val="005F4008"/>
    <w:rsid w:val="005F4F80"/>
    <w:rsid w:val="005F5190"/>
    <w:rsid w:val="005F53B8"/>
    <w:rsid w:val="005F58DA"/>
    <w:rsid w:val="005F6F66"/>
    <w:rsid w:val="005F708D"/>
    <w:rsid w:val="005F757E"/>
    <w:rsid w:val="005F7EEA"/>
    <w:rsid w:val="0060154A"/>
    <w:rsid w:val="006028EF"/>
    <w:rsid w:val="00602BE4"/>
    <w:rsid w:val="00604B39"/>
    <w:rsid w:val="00604C92"/>
    <w:rsid w:val="00604EBE"/>
    <w:rsid w:val="006052F8"/>
    <w:rsid w:val="00605381"/>
    <w:rsid w:val="00605605"/>
    <w:rsid w:val="006058F5"/>
    <w:rsid w:val="00605A3F"/>
    <w:rsid w:val="0060647E"/>
    <w:rsid w:val="00607B36"/>
    <w:rsid w:val="00611129"/>
    <w:rsid w:val="006118BE"/>
    <w:rsid w:val="00611A26"/>
    <w:rsid w:val="00613307"/>
    <w:rsid w:val="006135B6"/>
    <w:rsid w:val="00614819"/>
    <w:rsid w:val="006149B1"/>
    <w:rsid w:val="00614E67"/>
    <w:rsid w:val="00615BCE"/>
    <w:rsid w:val="00615EAB"/>
    <w:rsid w:val="006169C7"/>
    <w:rsid w:val="00616BE4"/>
    <w:rsid w:val="00616F81"/>
    <w:rsid w:val="006173B1"/>
    <w:rsid w:val="006178BE"/>
    <w:rsid w:val="00617B04"/>
    <w:rsid w:val="00617B88"/>
    <w:rsid w:val="00620126"/>
    <w:rsid w:val="006213C7"/>
    <w:rsid w:val="00622921"/>
    <w:rsid w:val="006231D9"/>
    <w:rsid w:val="006233D6"/>
    <w:rsid w:val="00624036"/>
    <w:rsid w:val="006243A7"/>
    <w:rsid w:val="006249B9"/>
    <w:rsid w:val="006249E3"/>
    <w:rsid w:val="00625597"/>
    <w:rsid w:val="00625E81"/>
    <w:rsid w:val="0062604F"/>
    <w:rsid w:val="006260DE"/>
    <w:rsid w:val="00626801"/>
    <w:rsid w:val="00626EAB"/>
    <w:rsid w:val="006304C3"/>
    <w:rsid w:val="00632CF2"/>
    <w:rsid w:val="00632EA3"/>
    <w:rsid w:val="0063337A"/>
    <w:rsid w:val="00633454"/>
    <w:rsid w:val="0063351A"/>
    <w:rsid w:val="006349BA"/>
    <w:rsid w:val="006349CC"/>
    <w:rsid w:val="00635059"/>
    <w:rsid w:val="00635261"/>
    <w:rsid w:val="00635395"/>
    <w:rsid w:val="006355F2"/>
    <w:rsid w:val="00635611"/>
    <w:rsid w:val="00635678"/>
    <w:rsid w:val="006360C5"/>
    <w:rsid w:val="006360CB"/>
    <w:rsid w:val="00636294"/>
    <w:rsid w:val="0063637B"/>
    <w:rsid w:val="00636D44"/>
    <w:rsid w:val="00637522"/>
    <w:rsid w:val="00637D6E"/>
    <w:rsid w:val="00640582"/>
    <w:rsid w:val="006418A8"/>
    <w:rsid w:val="00641B6C"/>
    <w:rsid w:val="00641C1F"/>
    <w:rsid w:val="00641D42"/>
    <w:rsid w:val="00641EA7"/>
    <w:rsid w:val="00642408"/>
    <w:rsid w:val="006425CA"/>
    <w:rsid w:val="00642F1E"/>
    <w:rsid w:val="0064396A"/>
    <w:rsid w:val="006444B5"/>
    <w:rsid w:val="00644C25"/>
    <w:rsid w:val="006450C7"/>
    <w:rsid w:val="00645731"/>
    <w:rsid w:val="00645AC5"/>
    <w:rsid w:val="00646230"/>
    <w:rsid w:val="0064643E"/>
    <w:rsid w:val="0064769D"/>
    <w:rsid w:val="00647CF0"/>
    <w:rsid w:val="00647E48"/>
    <w:rsid w:val="00650572"/>
    <w:rsid w:val="006506EE"/>
    <w:rsid w:val="00650E30"/>
    <w:rsid w:val="006510C8"/>
    <w:rsid w:val="0065185F"/>
    <w:rsid w:val="006526CD"/>
    <w:rsid w:val="006527CA"/>
    <w:rsid w:val="00652D7F"/>
    <w:rsid w:val="00654487"/>
    <w:rsid w:val="0065482B"/>
    <w:rsid w:val="0065482F"/>
    <w:rsid w:val="00654CAE"/>
    <w:rsid w:val="006565DF"/>
    <w:rsid w:val="00656BA1"/>
    <w:rsid w:val="00657BE0"/>
    <w:rsid w:val="00657DA7"/>
    <w:rsid w:val="006609F2"/>
    <w:rsid w:val="006615CB"/>
    <w:rsid w:val="006625E1"/>
    <w:rsid w:val="00662955"/>
    <w:rsid w:val="00662BBC"/>
    <w:rsid w:val="00663B4C"/>
    <w:rsid w:val="00663C4B"/>
    <w:rsid w:val="0066422E"/>
    <w:rsid w:val="0066454E"/>
    <w:rsid w:val="00665FBB"/>
    <w:rsid w:val="00666181"/>
    <w:rsid w:val="0066753E"/>
    <w:rsid w:val="00667669"/>
    <w:rsid w:val="006676DC"/>
    <w:rsid w:val="00667B43"/>
    <w:rsid w:val="00670207"/>
    <w:rsid w:val="00670591"/>
    <w:rsid w:val="00671565"/>
    <w:rsid w:val="00671E41"/>
    <w:rsid w:val="0067208D"/>
    <w:rsid w:val="00672A6F"/>
    <w:rsid w:val="00672CFD"/>
    <w:rsid w:val="00673374"/>
    <w:rsid w:val="0067347A"/>
    <w:rsid w:val="0067418E"/>
    <w:rsid w:val="006745D2"/>
    <w:rsid w:val="00674DF8"/>
    <w:rsid w:val="00675493"/>
    <w:rsid w:val="006755CD"/>
    <w:rsid w:val="00675C2B"/>
    <w:rsid w:val="00675FFD"/>
    <w:rsid w:val="0067765C"/>
    <w:rsid w:val="00680486"/>
    <w:rsid w:val="00680591"/>
    <w:rsid w:val="006805C7"/>
    <w:rsid w:val="00680987"/>
    <w:rsid w:val="00680C34"/>
    <w:rsid w:val="006813D6"/>
    <w:rsid w:val="00682501"/>
    <w:rsid w:val="00682634"/>
    <w:rsid w:val="0068433E"/>
    <w:rsid w:val="0068459F"/>
    <w:rsid w:val="00684625"/>
    <w:rsid w:val="00684A68"/>
    <w:rsid w:val="00684DFC"/>
    <w:rsid w:val="00685AE2"/>
    <w:rsid w:val="00685CDA"/>
    <w:rsid w:val="00686035"/>
    <w:rsid w:val="00686427"/>
    <w:rsid w:val="006865D8"/>
    <w:rsid w:val="00686969"/>
    <w:rsid w:val="006869A5"/>
    <w:rsid w:val="00686BEA"/>
    <w:rsid w:val="006873EA"/>
    <w:rsid w:val="006874D7"/>
    <w:rsid w:val="00687546"/>
    <w:rsid w:val="00687752"/>
    <w:rsid w:val="0069148A"/>
    <w:rsid w:val="00691EF7"/>
    <w:rsid w:val="00692662"/>
    <w:rsid w:val="00692AC8"/>
    <w:rsid w:val="006933D2"/>
    <w:rsid w:val="0069372E"/>
    <w:rsid w:val="00693B75"/>
    <w:rsid w:val="00693EC9"/>
    <w:rsid w:val="00693F0D"/>
    <w:rsid w:val="006953C7"/>
    <w:rsid w:val="00695A26"/>
    <w:rsid w:val="0069613C"/>
    <w:rsid w:val="00696185"/>
    <w:rsid w:val="00696448"/>
    <w:rsid w:val="00697861"/>
    <w:rsid w:val="006978E7"/>
    <w:rsid w:val="00697D23"/>
    <w:rsid w:val="00697F24"/>
    <w:rsid w:val="006A132B"/>
    <w:rsid w:val="006A1D18"/>
    <w:rsid w:val="006A1E38"/>
    <w:rsid w:val="006A246A"/>
    <w:rsid w:val="006A2A8A"/>
    <w:rsid w:val="006A3345"/>
    <w:rsid w:val="006A34F3"/>
    <w:rsid w:val="006A3791"/>
    <w:rsid w:val="006A3BFD"/>
    <w:rsid w:val="006A45EF"/>
    <w:rsid w:val="006A59A5"/>
    <w:rsid w:val="006A6266"/>
    <w:rsid w:val="006A66F7"/>
    <w:rsid w:val="006A7005"/>
    <w:rsid w:val="006A79C6"/>
    <w:rsid w:val="006A7C1E"/>
    <w:rsid w:val="006A7D30"/>
    <w:rsid w:val="006A7F43"/>
    <w:rsid w:val="006B0EC0"/>
    <w:rsid w:val="006B15F9"/>
    <w:rsid w:val="006B1D68"/>
    <w:rsid w:val="006B2F13"/>
    <w:rsid w:val="006B39A0"/>
    <w:rsid w:val="006B3BE8"/>
    <w:rsid w:val="006B4737"/>
    <w:rsid w:val="006B51DB"/>
    <w:rsid w:val="006B5524"/>
    <w:rsid w:val="006B5772"/>
    <w:rsid w:val="006B5D1D"/>
    <w:rsid w:val="006B659B"/>
    <w:rsid w:val="006B778B"/>
    <w:rsid w:val="006B79A4"/>
    <w:rsid w:val="006B7DDA"/>
    <w:rsid w:val="006C01E9"/>
    <w:rsid w:val="006C09E4"/>
    <w:rsid w:val="006C0F40"/>
    <w:rsid w:val="006C150D"/>
    <w:rsid w:val="006C1FD5"/>
    <w:rsid w:val="006C258E"/>
    <w:rsid w:val="006C277B"/>
    <w:rsid w:val="006C38E8"/>
    <w:rsid w:val="006C3AE7"/>
    <w:rsid w:val="006C44CC"/>
    <w:rsid w:val="006C4557"/>
    <w:rsid w:val="006C4647"/>
    <w:rsid w:val="006C6643"/>
    <w:rsid w:val="006C6733"/>
    <w:rsid w:val="006C6CB8"/>
    <w:rsid w:val="006C6FE4"/>
    <w:rsid w:val="006C7E1C"/>
    <w:rsid w:val="006D0327"/>
    <w:rsid w:val="006D1CBE"/>
    <w:rsid w:val="006D228D"/>
    <w:rsid w:val="006D3BC3"/>
    <w:rsid w:val="006D3C4B"/>
    <w:rsid w:val="006D410D"/>
    <w:rsid w:val="006D4B59"/>
    <w:rsid w:val="006D4F8A"/>
    <w:rsid w:val="006D5124"/>
    <w:rsid w:val="006D525A"/>
    <w:rsid w:val="006D6325"/>
    <w:rsid w:val="006D67A4"/>
    <w:rsid w:val="006D769B"/>
    <w:rsid w:val="006D7F76"/>
    <w:rsid w:val="006E0081"/>
    <w:rsid w:val="006E0B59"/>
    <w:rsid w:val="006E1548"/>
    <w:rsid w:val="006E29FA"/>
    <w:rsid w:val="006E2FC0"/>
    <w:rsid w:val="006E3A6D"/>
    <w:rsid w:val="006E41C9"/>
    <w:rsid w:val="006E4F9F"/>
    <w:rsid w:val="006E6397"/>
    <w:rsid w:val="006E6830"/>
    <w:rsid w:val="006E6B21"/>
    <w:rsid w:val="006E7D62"/>
    <w:rsid w:val="006F0E45"/>
    <w:rsid w:val="006F1D0B"/>
    <w:rsid w:val="006F1D2A"/>
    <w:rsid w:val="006F1FAC"/>
    <w:rsid w:val="006F20D3"/>
    <w:rsid w:val="006F2779"/>
    <w:rsid w:val="006F28CB"/>
    <w:rsid w:val="006F2B9B"/>
    <w:rsid w:val="006F2F4F"/>
    <w:rsid w:val="006F32A7"/>
    <w:rsid w:val="006F4FF7"/>
    <w:rsid w:val="006F5566"/>
    <w:rsid w:val="006F5E9E"/>
    <w:rsid w:val="006F73E7"/>
    <w:rsid w:val="006F7A70"/>
    <w:rsid w:val="006F7D07"/>
    <w:rsid w:val="006F7F88"/>
    <w:rsid w:val="007007F6"/>
    <w:rsid w:val="0070084E"/>
    <w:rsid w:val="007008E6"/>
    <w:rsid w:val="00701112"/>
    <w:rsid w:val="00701B04"/>
    <w:rsid w:val="00701F26"/>
    <w:rsid w:val="007024FD"/>
    <w:rsid w:val="007025DC"/>
    <w:rsid w:val="00703639"/>
    <w:rsid w:val="00703699"/>
    <w:rsid w:val="00704058"/>
    <w:rsid w:val="00704552"/>
    <w:rsid w:val="00704EA0"/>
    <w:rsid w:val="00705096"/>
    <w:rsid w:val="00705FE1"/>
    <w:rsid w:val="0070655C"/>
    <w:rsid w:val="00706751"/>
    <w:rsid w:val="00706C95"/>
    <w:rsid w:val="00706E0E"/>
    <w:rsid w:val="0070716A"/>
    <w:rsid w:val="00707C08"/>
    <w:rsid w:val="00707D9A"/>
    <w:rsid w:val="0071027F"/>
    <w:rsid w:val="00710457"/>
    <w:rsid w:val="00710735"/>
    <w:rsid w:val="00710764"/>
    <w:rsid w:val="00710CCB"/>
    <w:rsid w:val="00711492"/>
    <w:rsid w:val="00711626"/>
    <w:rsid w:val="00712107"/>
    <w:rsid w:val="00713009"/>
    <w:rsid w:val="00713E13"/>
    <w:rsid w:val="007140FB"/>
    <w:rsid w:val="00714835"/>
    <w:rsid w:val="007156E1"/>
    <w:rsid w:val="00715DFF"/>
    <w:rsid w:val="00716FBC"/>
    <w:rsid w:val="00717688"/>
    <w:rsid w:val="007177A3"/>
    <w:rsid w:val="0072052B"/>
    <w:rsid w:val="00720A1A"/>
    <w:rsid w:val="00720B6E"/>
    <w:rsid w:val="00721697"/>
    <w:rsid w:val="007216C6"/>
    <w:rsid w:val="00721A65"/>
    <w:rsid w:val="00721AAA"/>
    <w:rsid w:val="00721B09"/>
    <w:rsid w:val="00722190"/>
    <w:rsid w:val="00722231"/>
    <w:rsid w:val="007222B9"/>
    <w:rsid w:val="007229C8"/>
    <w:rsid w:val="00723CD3"/>
    <w:rsid w:val="00723D42"/>
    <w:rsid w:val="00723F62"/>
    <w:rsid w:val="00724052"/>
    <w:rsid w:val="00724377"/>
    <w:rsid w:val="007243C4"/>
    <w:rsid w:val="007247D9"/>
    <w:rsid w:val="00725C68"/>
    <w:rsid w:val="00725DEE"/>
    <w:rsid w:val="00725E5E"/>
    <w:rsid w:val="00726008"/>
    <w:rsid w:val="007263BE"/>
    <w:rsid w:val="00726959"/>
    <w:rsid w:val="00727018"/>
    <w:rsid w:val="00727D74"/>
    <w:rsid w:val="00727E1E"/>
    <w:rsid w:val="007303D4"/>
    <w:rsid w:val="0073286B"/>
    <w:rsid w:val="007334DC"/>
    <w:rsid w:val="00733C88"/>
    <w:rsid w:val="00733FF3"/>
    <w:rsid w:val="00734DFE"/>
    <w:rsid w:val="0073592E"/>
    <w:rsid w:val="00735BB7"/>
    <w:rsid w:val="00736600"/>
    <w:rsid w:val="0073676C"/>
    <w:rsid w:val="007378B2"/>
    <w:rsid w:val="00737BA1"/>
    <w:rsid w:val="0074101D"/>
    <w:rsid w:val="00741079"/>
    <w:rsid w:val="007419EE"/>
    <w:rsid w:val="00742203"/>
    <w:rsid w:val="00742D54"/>
    <w:rsid w:val="00742EA5"/>
    <w:rsid w:val="0074391D"/>
    <w:rsid w:val="00743ABB"/>
    <w:rsid w:val="00743C0E"/>
    <w:rsid w:val="00743C4F"/>
    <w:rsid w:val="0074426E"/>
    <w:rsid w:val="007442CF"/>
    <w:rsid w:val="007447B9"/>
    <w:rsid w:val="0074484A"/>
    <w:rsid w:val="00745286"/>
    <w:rsid w:val="00746DDF"/>
    <w:rsid w:val="00747C95"/>
    <w:rsid w:val="00750D4D"/>
    <w:rsid w:val="00750FDD"/>
    <w:rsid w:val="00751238"/>
    <w:rsid w:val="007515A3"/>
    <w:rsid w:val="00752895"/>
    <w:rsid w:val="00752985"/>
    <w:rsid w:val="00752C7C"/>
    <w:rsid w:val="007538F8"/>
    <w:rsid w:val="00753AE4"/>
    <w:rsid w:val="00753BF6"/>
    <w:rsid w:val="00753E50"/>
    <w:rsid w:val="00754639"/>
    <w:rsid w:val="007549CE"/>
    <w:rsid w:val="00756C12"/>
    <w:rsid w:val="00756FB6"/>
    <w:rsid w:val="00757093"/>
    <w:rsid w:val="00757448"/>
    <w:rsid w:val="00761AAD"/>
    <w:rsid w:val="00762DB3"/>
    <w:rsid w:val="007630EE"/>
    <w:rsid w:val="007636F7"/>
    <w:rsid w:val="00763D91"/>
    <w:rsid w:val="0076408F"/>
    <w:rsid w:val="00764C67"/>
    <w:rsid w:val="0076516D"/>
    <w:rsid w:val="007658B0"/>
    <w:rsid w:val="00765C56"/>
    <w:rsid w:val="007665D3"/>
    <w:rsid w:val="00766C80"/>
    <w:rsid w:val="00767239"/>
    <w:rsid w:val="00767A8C"/>
    <w:rsid w:val="00767F4B"/>
    <w:rsid w:val="00770BC6"/>
    <w:rsid w:val="00771022"/>
    <w:rsid w:val="00771508"/>
    <w:rsid w:val="0077283C"/>
    <w:rsid w:val="00772FEC"/>
    <w:rsid w:val="007736E2"/>
    <w:rsid w:val="00774BB9"/>
    <w:rsid w:val="00774C8B"/>
    <w:rsid w:val="00774F5E"/>
    <w:rsid w:val="00774F84"/>
    <w:rsid w:val="00775055"/>
    <w:rsid w:val="00775280"/>
    <w:rsid w:val="00775AEF"/>
    <w:rsid w:val="0077613F"/>
    <w:rsid w:val="00776160"/>
    <w:rsid w:val="00776C6C"/>
    <w:rsid w:val="00777970"/>
    <w:rsid w:val="00777B56"/>
    <w:rsid w:val="00780B39"/>
    <w:rsid w:val="00781067"/>
    <w:rsid w:val="00781F2B"/>
    <w:rsid w:val="00782288"/>
    <w:rsid w:val="00782B27"/>
    <w:rsid w:val="0078441A"/>
    <w:rsid w:val="0078581D"/>
    <w:rsid w:val="00785942"/>
    <w:rsid w:val="007860E3"/>
    <w:rsid w:val="007868B8"/>
    <w:rsid w:val="00786977"/>
    <w:rsid w:val="00787062"/>
    <w:rsid w:val="007870EA"/>
    <w:rsid w:val="007875CC"/>
    <w:rsid w:val="00787CDB"/>
    <w:rsid w:val="00787D0B"/>
    <w:rsid w:val="0079077F"/>
    <w:rsid w:val="00790DCB"/>
    <w:rsid w:val="0079126A"/>
    <w:rsid w:val="00791275"/>
    <w:rsid w:val="00791D51"/>
    <w:rsid w:val="00792187"/>
    <w:rsid w:val="0079277C"/>
    <w:rsid w:val="00793345"/>
    <w:rsid w:val="007934B9"/>
    <w:rsid w:val="00793778"/>
    <w:rsid w:val="00793914"/>
    <w:rsid w:val="00793F9C"/>
    <w:rsid w:val="00793FB1"/>
    <w:rsid w:val="00794B27"/>
    <w:rsid w:val="00794BBD"/>
    <w:rsid w:val="00795793"/>
    <w:rsid w:val="00796F13"/>
    <w:rsid w:val="00797341"/>
    <w:rsid w:val="0079763C"/>
    <w:rsid w:val="007978B0"/>
    <w:rsid w:val="00797F28"/>
    <w:rsid w:val="007A014D"/>
    <w:rsid w:val="007A1117"/>
    <w:rsid w:val="007A125F"/>
    <w:rsid w:val="007A1340"/>
    <w:rsid w:val="007A19F7"/>
    <w:rsid w:val="007A255E"/>
    <w:rsid w:val="007A2693"/>
    <w:rsid w:val="007A2B6C"/>
    <w:rsid w:val="007A2DDB"/>
    <w:rsid w:val="007A3A0E"/>
    <w:rsid w:val="007A4076"/>
    <w:rsid w:val="007A42B1"/>
    <w:rsid w:val="007A4A71"/>
    <w:rsid w:val="007A5338"/>
    <w:rsid w:val="007A551E"/>
    <w:rsid w:val="007A7319"/>
    <w:rsid w:val="007A7A0E"/>
    <w:rsid w:val="007A7D34"/>
    <w:rsid w:val="007B0A8F"/>
    <w:rsid w:val="007B1260"/>
    <w:rsid w:val="007B160D"/>
    <w:rsid w:val="007B1ADD"/>
    <w:rsid w:val="007B2567"/>
    <w:rsid w:val="007B28B5"/>
    <w:rsid w:val="007B29F2"/>
    <w:rsid w:val="007B2A33"/>
    <w:rsid w:val="007B2D62"/>
    <w:rsid w:val="007B2FAB"/>
    <w:rsid w:val="007B321C"/>
    <w:rsid w:val="007B3221"/>
    <w:rsid w:val="007B357F"/>
    <w:rsid w:val="007B3BFD"/>
    <w:rsid w:val="007B3EE3"/>
    <w:rsid w:val="007B4010"/>
    <w:rsid w:val="007B420B"/>
    <w:rsid w:val="007B4D66"/>
    <w:rsid w:val="007B53D8"/>
    <w:rsid w:val="007B5A3C"/>
    <w:rsid w:val="007B5E0C"/>
    <w:rsid w:val="007B6989"/>
    <w:rsid w:val="007B69DF"/>
    <w:rsid w:val="007B6DA4"/>
    <w:rsid w:val="007B6F0C"/>
    <w:rsid w:val="007B7641"/>
    <w:rsid w:val="007B78B6"/>
    <w:rsid w:val="007B78C8"/>
    <w:rsid w:val="007C00F4"/>
    <w:rsid w:val="007C1655"/>
    <w:rsid w:val="007C30C2"/>
    <w:rsid w:val="007C327E"/>
    <w:rsid w:val="007C344A"/>
    <w:rsid w:val="007C43D6"/>
    <w:rsid w:val="007C4574"/>
    <w:rsid w:val="007C47DA"/>
    <w:rsid w:val="007C4948"/>
    <w:rsid w:val="007C49D2"/>
    <w:rsid w:val="007C4DCC"/>
    <w:rsid w:val="007C590C"/>
    <w:rsid w:val="007C63F1"/>
    <w:rsid w:val="007C64FA"/>
    <w:rsid w:val="007C6A88"/>
    <w:rsid w:val="007C77FE"/>
    <w:rsid w:val="007D07B4"/>
    <w:rsid w:val="007D0FAF"/>
    <w:rsid w:val="007D0FDE"/>
    <w:rsid w:val="007D1905"/>
    <w:rsid w:val="007D1F75"/>
    <w:rsid w:val="007D2802"/>
    <w:rsid w:val="007D3068"/>
    <w:rsid w:val="007D33C8"/>
    <w:rsid w:val="007D462B"/>
    <w:rsid w:val="007D58C8"/>
    <w:rsid w:val="007D7A72"/>
    <w:rsid w:val="007E0439"/>
    <w:rsid w:val="007E05C9"/>
    <w:rsid w:val="007E05DE"/>
    <w:rsid w:val="007E0621"/>
    <w:rsid w:val="007E0B1F"/>
    <w:rsid w:val="007E0C1B"/>
    <w:rsid w:val="007E1241"/>
    <w:rsid w:val="007E14E9"/>
    <w:rsid w:val="007E1819"/>
    <w:rsid w:val="007E22D7"/>
    <w:rsid w:val="007E2AF6"/>
    <w:rsid w:val="007E33A2"/>
    <w:rsid w:val="007E3609"/>
    <w:rsid w:val="007E3E49"/>
    <w:rsid w:val="007E3E6F"/>
    <w:rsid w:val="007E5950"/>
    <w:rsid w:val="007E607D"/>
    <w:rsid w:val="007E6148"/>
    <w:rsid w:val="007E68FA"/>
    <w:rsid w:val="007E7599"/>
    <w:rsid w:val="007E75B9"/>
    <w:rsid w:val="007E7864"/>
    <w:rsid w:val="007E7BCC"/>
    <w:rsid w:val="007F0F9A"/>
    <w:rsid w:val="007F112B"/>
    <w:rsid w:val="007F1711"/>
    <w:rsid w:val="007F1776"/>
    <w:rsid w:val="007F1C39"/>
    <w:rsid w:val="007F277E"/>
    <w:rsid w:val="007F41FC"/>
    <w:rsid w:val="007F45A7"/>
    <w:rsid w:val="007F5A88"/>
    <w:rsid w:val="007F6FC2"/>
    <w:rsid w:val="007F78BA"/>
    <w:rsid w:val="00800115"/>
    <w:rsid w:val="008006A5"/>
    <w:rsid w:val="00800BCD"/>
    <w:rsid w:val="008010D8"/>
    <w:rsid w:val="008013E6"/>
    <w:rsid w:val="0080154E"/>
    <w:rsid w:val="00801C79"/>
    <w:rsid w:val="0080255A"/>
    <w:rsid w:val="0080289F"/>
    <w:rsid w:val="00802A64"/>
    <w:rsid w:val="00802DAB"/>
    <w:rsid w:val="00802E5A"/>
    <w:rsid w:val="008036DF"/>
    <w:rsid w:val="00803FCB"/>
    <w:rsid w:val="008046A9"/>
    <w:rsid w:val="00805038"/>
    <w:rsid w:val="0080511A"/>
    <w:rsid w:val="00805282"/>
    <w:rsid w:val="00805CC9"/>
    <w:rsid w:val="00805FA9"/>
    <w:rsid w:val="0080646D"/>
    <w:rsid w:val="00807550"/>
    <w:rsid w:val="008105ED"/>
    <w:rsid w:val="00811058"/>
    <w:rsid w:val="00811561"/>
    <w:rsid w:val="008119B6"/>
    <w:rsid w:val="0081267B"/>
    <w:rsid w:val="008129AA"/>
    <w:rsid w:val="00813E8C"/>
    <w:rsid w:val="00814795"/>
    <w:rsid w:val="00815152"/>
    <w:rsid w:val="00815247"/>
    <w:rsid w:val="00815A75"/>
    <w:rsid w:val="008162AF"/>
    <w:rsid w:val="00816460"/>
    <w:rsid w:val="0081661F"/>
    <w:rsid w:val="0081697A"/>
    <w:rsid w:val="00816E86"/>
    <w:rsid w:val="00816EC5"/>
    <w:rsid w:val="00817760"/>
    <w:rsid w:val="00820159"/>
    <w:rsid w:val="00820177"/>
    <w:rsid w:val="0082081D"/>
    <w:rsid w:val="008217A5"/>
    <w:rsid w:val="00821804"/>
    <w:rsid w:val="00821A32"/>
    <w:rsid w:val="00821B9F"/>
    <w:rsid w:val="00821CEE"/>
    <w:rsid w:val="00821EC0"/>
    <w:rsid w:val="00821EF4"/>
    <w:rsid w:val="00821FD8"/>
    <w:rsid w:val="00822A78"/>
    <w:rsid w:val="00824749"/>
    <w:rsid w:val="0082519A"/>
    <w:rsid w:val="0082536B"/>
    <w:rsid w:val="00826136"/>
    <w:rsid w:val="0082787B"/>
    <w:rsid w:val="00827A90"/>
    <w:rsid w:val="00830037"/>
    <w:rsid w:val="00830528"/>
    <w:rsid w:val="008306C7"/>
    <w:rsid w:val="00830B92"/>
    <w:rsid w:val="00830E1E"/>
    <w:rsid w:val="00830E98"/>
    <w:rsid w:val="00830F32"/>
    <w:rsid w:val="008316E4"/>
    <w:rsid w:val="008326B9"/>
    <w:rsid w:val="008326DE"/>
    <w:rsid w:val="00833EF1"/>
    <w:rsid w:val="00833F04"/>
    <w:rsid w:val="00834451"/>
    <w:rsid w:val="00834857"/>
    <w:rsid w:val="00834A4D"/>
    <w:rsid w:val="00834B9D"/>
    <w:rsid w:val="008352A3"/>
    <w:rsid w:val="008354D7"/>
    <w:rsid w:val="0083651B"/>
    <w:rsid w:val="00837CB2"/>
    <w:rsid w:val="00837D3B"/>
    <w:rsid w:val="00840488"/>
    <w:rsid w:val="00840DCC"/>
    <w:rsid w:val="00841020"/>
    <w:rsid w:val="0084167A"/>
    <w:rsid w:val="0084214A"/>
    <w:rsid w:val="00842ECC"/>
    <w:rsid w:val="0084317A"/>
    <w:rsid w:val="00843494"/>
    <w:rsid w:val="00843CD6"/>
    <w:rsid w:val="00843D42"/>
    <w:rsid w:val="0084431A"/>
    <w:rsid w:val="00844A82"/>
    <w:rsid w:val="00844BA4"/>
    <w:rsid w:val="00845286"/>
    <w:rsid w:val="008452CD"/>
    <w:rsid w:val="00846577"/>
    <w:rsid w:val="00846639"/>
    <w:rsid w:val="0084668F"/>
    <w:rsid w:val="00846AA5"/>
    <w:rsid w:val="00846BBE"/>
    <w:rsid w:val="00847308"/>
    <w:rsid w:val="00847CF4"/>
    <w:rsid w:val="00847DDD"/>
    <w:rsid w:val="00850893"/>
    <w:rsid w:val="00850B48"/>
    <w:rsid w:val="00850CD7"/>
    <w:rsid w:val="00850CDF"/>
    <w:rsid w:val="00850DF6"/>
    <w:rsid w:val="00850F4C"/>
    <w:rsid w:val="008510C3"/>
    <w:rsid w:val="0085279F"/>
    <w:rsid w:val="00853112"/>
    <w:rsid w:val="00853154"/>
    <w:rsid w:val="0085459A"/>
    <w:rsid w:val="008545E6"/>
    <w:rsid w:val="008547C1"/>
    <w:rsid w:val="00854CBF"/>
    <w:rsid w:val="008550B6"/>
    <w:rsid w:val="008557E8"/>
    <w:rsid w:val="00855F4A"/>
    <w:rsid w:val="0085736A"/>
    <w:rsid w:val="00857A31"/>
    <w:rsid w:val="00857D5D"/>
    <w:rsid w:val="00860DBC"/>
    <w:rsid w:val="0086196D"/>
    <w:rsid w:val="00861B9C"/>
    <w:rsid w:val="008626A0"/>
    <w:rsid w:val="0086314D"/>
    <w:rsid w:val="00863335"/>
    <w:rsid w:val="0086341B"/>
    <w:rsid w:val="0086390D"/>
    <w:rsid w:val="00863D4A"/>
    <w:rsid w:val="008645D7"/>
    <w:rsid w:val="008647E0"/>
    <w:rsid w:val="00864984"/>
    <w:rsid w:val="008653AC"/>
    <w:rsid w:val="0086643B"/>
    <w:rsid w:val="00866DA5"/>
    <w:rsid w:val="008673E0"/>
    <w:rsid w:val="00870047"/>
    <w:rsid w:val="008703E7"/>
    <w:rsid w:val="00870C5A"/>
    <w:rsid w:val="008711C2"/>
    <w:rsid w:val="0087135B"/>
    <w:rsid w:val="008725E6"/>
    <w:rsid w:val="008732BD"/>
    <w:rsid w:val="008733F1"/>
    <w:rsid w:val="008736F5"/>
    <w:rsid w:val="00873AA1"/>
    <w:rsid w:val="00873B15"/>
    <w:rsid w:val="0087448B"/>
    <w:rsid w:val="008754CD"/>
    <w:rsid w:val="00875A92"/>
    <w:rsid w:val="008763C5"/>
    <w:rsid w:val="0087667E"/>
    <w:rsid w:val="00877244"/>
    <w:rsid w:val="00877678"/>
    <w:rsid w:val="0087767B"/>
    <w:rsid w:val="00877AF5"/>
    <w:rsid w:val="00877D42"/>
    <w:rsid w:val="00877FBC"/>
    <w:rsid w:val="00880083"/>
    <w:rsid w:val="0088036F"/>
    <w:rsid w:val="00880510"/>
    <w:rsid w:val="008807C6"/>
    <w:rsid w:val="0088113F"/>
    <w:rsid w:val="00881995"/>
    <w:rsid w:val="00881D94"/>
    <w:rsid w:val="00881EAC"/>
    <w:rsid w:val="00882248"/>
    <w:rsid w:val="00882ECD"/>
    <w:rsid w:val="00883CBE"/>
    <w:rsid w:val="00885161"/>
    <w:rsid w:val="00885B18"/>
    <w:rsid w:val="00885BC1"/>
    <w:rsid w:val="008866F0"/>
    <w:rsid w:val="00886CE7"/>
    <w:rsid w:val="00887E0F"/>
    <w:rsid w:val="00890093"/>
    <w:rsid w:val="008905C6"/>
    <w:rsid w:val="00890DD1"/>
    <w:rsid w:val="00890F63"/>
    <w:rsid w:val="008929B5"/>
    <w:rsid w:val="00892C8C"/>
    <w:rsid w:val="00893877"/>
    <w:rsid w:val="0089511C"/>
    <w:rsid w:val="00895C3C"/>
    <w:rsid w:val="00896221"/>
    <w:rsid w:val="0089624C"/>
    <w:rsid w:val="00896257"/>
    <w:rsid w:val="00896329"/>
    <w:rsid w:val="0089638E"/>
    <w:rsid w:val="00896930"/>
    <w:rsid w:val="00897334"/>
    <w:rsid w:val="008977A1"/>
    <w:rsid w:val="008A0175"/>
    <w:rsid w:val="008A0292"/>
    <w:rsid w:val="008A0297"/>
    <w:rsid w:val="008A05AA"/>
    <w:rsid w:val="008A0A6C"/>
    <w:rsid w:val="008A153B"/>
    <w:rsid w:val="008A1671"/>
    <w:rsid w:val="008A21C6"/>
    <w:rsid w:val="008A227C"/>
    <w:rsid w:val="008A287F"/>
    <w:rsid w:val="008A35C5"/>
    <w:rsid w:val="008A3A41"/>
    <w:rsid w:val="008A3DD2"/>
    <w:rsid w:val="008A41BC"/>
    <w:rsid w:val="008A480F"/>
    <w:rsid w:val="008A51C4"/>
    <w:rsid w:val="008A5379"/>
    <w:rsid w:val="008A5969"/>
    <w:rsid w:val="008A6586"/>
    <w:rsid w:val="008A6883"/>
    <w:rsid w:val="008A6CE6"/>
    <w:rsid w:val="008A6F25"/>
    <w:rsid w:val="008A7677"/>
    <w:rsid w:val="008A7AAF"/>
    <w:rsid w:val="008A7D09"/>
    <w:rsid w:val="008B010B"/>
    <w:rsid w:val="008B01F7"/>
    <w:rsid w:val="008B0597"/>
    <w:rsid w:val="008B0F3B"/>
    <w:rsid w:val="008B12A8"/>
    <w:rsid w:val="008B1391"/>
    <w:rsid w:val="008B1547"/>
    <w:rsid w:val="008B37C6"/>
    <w:rsid w:val="008B3E6E"/>
    <w:rsid w:val="008B3F82"/>
    <w:rsid w:val="008B3FF7"/>
    <w:rsid w:val="008B5C47"/>
    <w:rsid w:val="008B616B"/>
    <w:rsid w:val="008B6E6B"/>
    <w:rsid w:val="008B7459"/>
    <w:rsid w:val="008B74DC"/>
    <w:rsid w:val="008B7B84"/>
    <w:rsid w:val="008C01EE"/>
    <w:rsid w:val="008C102A"/>
    <w:rsid w:val="008C1118"/>
    <w:rsid w:val="008C126E"/>
    <w:rsid w:val="008C18BD"/>
    <w:rsid w:val="008C292B"/>
    <w:rsid w:val="008C2986"/>
    <w:rsid w:val="008C2AF9"/>
    <w:rsid w:val="008C2CC5"/>
    <w:rsid w:val="008C2D01"/>
    <w:rsid w:val="008C33C7"/>
    <w:rsid w:val="008C49E3"/>
    <w:rsid w:val="008C4E96"/>
    <w:rsid w:val="008C4F9D"/>
    <w:rsid w:val="008C57DC"/>
    <w:rsid w:val="008C593E"/>
    <w:rsid w:val="008C6108"/>
    <w:rsid w:val="008C6F7C"/>
    <w:rsid w:val="008D054D"/>
    <w:rsid w:val="008D0904"/>
    <w:rsid w:val="008D1658"/>
    <w:rsid w:val="008D1CE2"/>
    <w:rsid w:val="008D1D4D"/>
    <w:rsid w:val="008D20B8"/>
    <w:rsid w:val="008D2934"/>
    <w:rsid w:val="008D2F37"/>
    <w:rsid w:val="008D3F04"/>
    <w:rsid w:val="008D4177"/>
    <w:rsid w:val="008D47E7"/>
    <w:rsid w:val="008D49A9"/>
    <w:rsid w:val="008D4F2E"/>
    <w:rsid w:val="008D4F5F"/>
    <w:rsid w:val="008D518D"/>
    <w:rsid w:val="008D5626"/>
    <w:rsid w:val="008D5BD4"/>
    <w:rsid w:val="008D669B"/>
    <w:rsid w:val="008D7274"/>
    <w:rsid w:val="008D7A26"/>
    <w:rsid w:val="008E0C14"/>
    <w:rsid w:val="008E0D8A"/>
    <w:rsid w:val="008E0E7C"/>
    <w:rsid w:val="008E0EC0"/>
    <w:rsid w:val="008E10AE"/>
    <w:rsid w:val="008E256E"/>
    <w:rsid w:val="008E2ED8"/>
    <w:rsid w:val="008E3049"/>
    <w:rsid w:val="008E3733"/>
    <w:rsid w:val="008E3C3F"/>
    <w:rsid w:val="008E4593"/>
    <w:rsid w:val="008E4FB8"/>
    <w:rsid w:val="008E5BD8"/>
    <w:rsid w:val="008E6308"/>
    <w:rsid w:val="008E70FB"/>
    <w:rsid w:val="008F030E"/>
    <w:rsid w:val="008F0DAB"/>
    <w:rsid w:val="008F1F6B"/>
    <w:rsid w:val="008F2BF6"/>
    <w:rsid w:val="008F33B8"/>
    <w:rsid w:val="008F3741"/>
    <w:rsid w:val="008F379E"/>
    <w:rsid w:val="008F4C1C"/>
    <w:rsid w:val="008F4C52"/>
    <w:rsid w:val="008F4D0A"/>
    <w:rsid w:val="008F5867"/>
    <w:rsid w:val="008F5879"/>
    <w:rsid w:val="008F5F99"/>
    <w:rsid w:val="008F672E"/>
    <w:rsid w:val="008F6C25"/>
    <w:rsid w:val="008F7049"/>
    <w:rsid w:val="008F718E"/>
    <w:rsid w:val="009000A5"/>
    <w:rsid w:val="00900172"/>
    <w:rsid w:val="009004BC"/>
    <w:rsid w:val="0090120E"/>
    <w:rsid w:val="009018D5"/>
    <w:rsid w:val="0090243B"/>
    <w:rsid w:val="009024B4"/>
    <w:rsid w:val="00903A2D"/>
    <w:rsid w:val="009040D5"/>
    <w:rsid w:val="00904CC9"/>
    <w:rsid w:val="009057F0"/>
    <w:rsid w:val="009062CA"/>
    <w:rsid w:val="0090664D"/>
    <w:rsid w:val="0090664F"/>
    <w:rsid w:val="00907036"/>
    <w:rsid w:val="009074F8"/>
    <w:rsid w:val="00907AC1"/>
    <w:rsid w:val="00910454"/>
    <w:rsid w:val="009109D8"/>
    <w:rsid w:val="00911B72"/>
    <w:rsid w:val="009127F4"/>
    <w:rsid w:val="00912AE5"/>
    <w:rsid w:val="00913B62"/>
    <w:rsid w:val="00914A2F"/>
    <w:rsid w:val="009156D7"/>
    <w:rsid w:val="00915A68"/>
    <w:rsid w:val="00916C1D"/>
    <w:rsid w:val="00916D60"/>
    <w:rsid w:val="00916D73"/>
    <w:rsid w:val="0091718B"/>
    <w:rsid w:val="00917E8D"/>
    <w:rsid w:val="00920084"/>
    <w:rsid w:val="00920A0B"/>
    <w:rsid w:val="00921079"/>
    <w:rsid w:val="009229D1"/>
    <w:rsid w:val="00922F2E"/>
    <w:rsid w:val="00922F42"/>
    <w:rsid w:val="0092322A"/>
    <w:rsid w:val="0092388C"/>
    <w:rsid w:val="00923F14"/>
    <w:rsid w:val="0092453F"/>
    <w:rsid w:val="00924D50"/>
    <w:rsid w:val="00926676"/>
    <w:rsid w:val="0092687A"/>
    <w:rsid w:val="00926AD6"/>
    <w:rsid w:val="00926C26"/>
    <w:rsid w:val="00926EDC"/>
    <w:rsid w:val="00926F95"/>
    <w:rsid w:val="00926FFA"/>
    <w:rsid w:val="0092711F"/>
    <w:rsid w:val="00927A14"/>
    <w:rsid w:val="0093030E"/>
    <w:rsid w:val="00930DBD"/>
    <w:rsid w:val="00931504"/>
    <w:rsid w:val="00931E4B"/>
    <w:rsid w:val="00932004"/>
    <w:rsid w:val="00932637"/>
    <w:rsid w:val="00933031"/>
    <w:rsid w:val="0093356D"/>
    <w:rsid w:val="0093360D"/>
    <w:rsid w:val="00933E19"/>
    <w:rsid w:val="00934550"/>
    <w:rsid w:val="00934559"/>
    <w:rsid w:val="00934A27"/>
    <w:rsid w:val="0093528C"/>
    <w:rsid w:val="00935E1B"/>
    <w:rsid w:val="00935F48"/>
    <w:rsid w:val="00935FCA"/>
    <w:rsid w:val="00936829"/>
    <w:rsid w:val="00936DD5"/>
    <w:rsid w:val="00937648"/>
    <w:rsid w:val="009378E9"/>
    <w:rsid w:val="00940FA5"/>
    <w:rsid w:val="0094188E"/>
    <w:rsid w:val="00941FA0"/>
    <w:rsid w:val="00942C14"/>
    <w:rsid w:val="00942E10"/>
    <w:rsid w:val="00942E3F"/>
    <w:rsid w:val="0094367F"/>
    <w:rsid w:val="00943F6D"/>
    <w:rsid w:val="00944143"/>
    <w:rsid w:val="00944334"/>
    <w:rsid w:val="00944C9E"/>
    <w:rsid w:val="00945DCA"/>
    <w:rsid w:val="0094611A"/>
    <w:rsid w:val="0094668A"/>
    <w:rsid w:val="00946A62"/>
    <w:rsid w:val="009470D1"/>
    <w:rsid w:val="009504A7"/>
    <w:rsid w:val="0095082C"/>
    <w:rsid w:val="009519EB"/>
    <w:rsid w:val="00951F9F"/>
    <w:rsid w:val="009520D3"/>
    <w:rsid w:val="00952118"/>
    <w:rsid w:val="00952653"/>
    <w:rsid w:val="00952E1E"/>
    <w:rsid w:val="00953009"/>
    <w:rsid w:val="00953838"/>
    <w:rsid w:val="00954543"/>
    <w:rsid w:val="00955749"/>
    <w:rsid w:val="009558BC"/>
    <w:rsid w:val="00955A3B"/>
    <w:rsid w:val="0095632C"/>
    <w:rsid w:val="00956A11"/>
    <w:rsid w:val="00956C81"/>
    <w:rsid w:val="00956EB9"/>
    <w:rsid w:val="00957129"/>
    <w:rsid w:val="00957AB4"/>
    <w:rsid w:val="00957F2D"/>
    <w:rsid w:val="009601AA"/>
    <w:rsid w:val="009604EB"/>
    <w:rsid w:val="009605DA"/>
    <w:rsid w:val="009606C3"/>
    <w:rsid w:val="009607A3"/>
    <w:rsid w:val="00960AF9"/>
    <w:rsid w:val="00960D8D"/>
    <w:rsid w:val="00961933"/>
    <w:rsid w:val="00961C9D"/>
    <w:rsid w:val="00962FC6"/>
    <w:rsid w:val="009630C1"/>
    <w:rsid w:val="009632AD"/>
    <w:rsid w:val="00963861"/>
    <w:rsid w:val="00963FFD"/>
    <w:rsid w:val="0096463E"/>
    <w:rsid w:val="009646D5"/>
    <w:rsid w:val="00964E94"/>
    <w:rsid w:val="00964FC8"/>
    <w:rsid w:val="00965E92"/>
    <w:rsid w:val="00966133"/>
    <w:rsid w:val="0096615E"/>
    <w:rsid w:val="00966525"/>
    <w:rsid w:val="00966A1F"/>
    <w:rsid w:val="00966FC5"/>
    <w:rsid w:val="00967BA4"/>
    <w:rsid w:val="00967CD1"/>
    <w:rsid w:val="009702EE"/>
    <w:rsid w:val="00970649"/>
    <w:rsid w:val="00970D66"/>
    <w:rsid w:val="00971033"/>
    <w:rsid w:val="00971990"/>
    <w:rsid w:val="0097242F"/>
    <w:rsid w:val="009730B4"/>
    <w:rsid w:val="009733D9"/>
    <w:rsid w:val="00973C2C"/>
    <w:rsid w:val="00974BD3"/>
    <w:rsid w:val="009750C0"/>
    <w:rsid w:val="00975198"/>
    <w:rsid w:val="00975A7A"/>
    <w:rsid w:val="00976B33"/>
    <w:rsid w:val="009800A4"/>
    <w:rsid w:val="009806A1"/>
    <w:rsid w:val="00981087"/>
    <w:rsid w:val="009810C2"/>
    <w:rsid w:val="009810EA"/>
    <w:rsid w:val="00981911"/>
    <w:rsid w:val="00981D6B"/>
    <w:rsid w:val="00981ECE"/>
    <w:rsid w:val="00982B23"/>
    <w:rsid w:val="00982E1A"/>
    <w:rsid w:val="00982FCB"/>
    <w:rsid w:val="00983170"/>
    <w:rsid w:val="00983A75"/>
    <w:rsid w:val="00984301"/>
    <w:rsid w:val="00985BCA"/>
    <w:rsid w:val="00986CFB"/>
    <w:rsid w:val="009875F0"/>
    <w:rsid w:val="00987EDD"/>
    <w:rsid w:val="0099067D"/>
    <w:rsid w:val="00990833"/>
    <w:rsid w:val="00990BF2"/>
    <w:rsid w:val="00990F6F"/>
    <w:rsid w:val="0099201A"/>
    <w:rsid w:val="00992719"/>
    <w:rsid w:val="00992A46"/>
    <w:rsid w:val="00993CD9"/>
    <w:rsid w:val="00995343"/>
    <w:rsid w:val="0099534E"/>
    <w:rsid w:val="0099573A"/>
    <w:rsid w:val="00995C66"/>
    <w:rsid w:val="0099655A"/>
    <w:rsid w:val="0099688B"/>
    <w:rsid w:val="00997EFB"/>
    <w:rsid w:val="009A1D41"/>
    <w:rsid w:val="009A1DA4"/>
    <w:rsid w:val="009A33E9"/>
    <w:rsid w:val="009A370A"/>
    <w:rsid w:val="009A3719"/>
    <w:rsid w:val="009A42F5"/>
    <w:rsid w:val="009A473C"/>
    <w:rsid w:val="009A6361"/>
    <w:rsid w:val="009A781F"/>
    <w:rsid w:val="009A7DCC"/>
    <w:rsid w:val="009A7F37"/>
    <w:rsid w:val="009B0135"/>
    <w:rsid w:val="009B0977"/>
    <w:rsid w:val="009B1D99"/>
    <w:rsid w:val="009B1DF5"/>
    <w:rsid w:val="009B20E3"/>
    <w:rsid w:val="009B28E9"/>
    <w:rsid w:val="009B46F0"/>
    <w:rsid w:val="009B4BA1"/>
    <w:rsid w:val="009B5058"/>
    <w:rsid w:val="009B5453"/>
    <w:rsid w:val="009B5D60"/>
    <w:rsid w:val="009B5FB3"/>
    <w:rsid w:val="009B634D"/>
    <w:rsid w:val="009B64FE"/>
    <w:rsid w:val="009B6E08"/>
    <w:rsid w:val="009B6E24"/>
    <w:rsid w:val="009B708D"/>
    <w:rsid w:val="009B7375"/>
    <w:rsid w:val="009B7446"/>
    <w:rsid w:val="009C029C"/>
    <w:rsid w:val="009C0F6B"/>
    <w:rsid w:val="009C11B5"/>
    <w:rsid w:val="009C176C"/>
    <w:rsid w:val="009C1865"/>
    <w:rsid w:val="009C19CC"/>
    <w:rsid w:val="009C235C"/>
    <w:rsid w:val="009C236A"/>
    <w:rsid w:val="009C2507"/>
    <w:rsid w:val="009C2D06"/>
    <w:rsid w:val="009C2F67"/>
    <w:rsid w:val="009C2FF5"/>
    <w:rsid w:val="009C3940"/>
    <w:rsid w:val="009C4078"/>
    <w:rsid w:val="009C41AA"/>
    <w:rsid w:val="009C4B47"/>
    <w:rsid w:val="009C4BE7"/>
    <w:rsid w:val="009C4F7B"/>
    <w:rsid w:val="009C53A6"/>
    <w:rsid w:val="009C573E"/>
    <w:rsid w:val="009C6EDD"/>
    <w:rsid w:val="009C7419"/>
    <w:rsid w:val="009C75C2"/>
    <w:rsid w:val="009D02B8"/>
    <w:rsid w:val="009D0633"/>
    <w:rsid w:val="009D07FE"/>
    <w:rsid w:val="009D1214"/>
    <w:rsid w:val="009D1D48"/>
    <w:rsid w:val="009D2465"/>
    <w:rsid w:val="009D2C80"/>
    <w:rsid w:val="009D395A"/>
    <w:rsid w:val="009D3CD1"/>
    <w:rsid w:val="009D3FF3"/>
    <w:rsid w:val="009D496F"/>
    <w:rsid w:val="009D49A4"/>
    <w:rsid w:val="009D5276"/>
    <w:rsid w:val="009D5759"/>
    <w:rsid w:val="009D5994"/>
    <w:rsid w:val="009D5ABA"/>
    <w:rsid w:val="009D5CED"/>
    <w:rsid w:val="009D731F"/>
    <w:rsid w:val="009D735A"/>
    <w:rsid w:val="009D7537"/>
    <w:rsid w:val="009D763F"/>
    <w:rsid w:val="009D7AC8"/>
    <w:rsid w:val="009D7B29"/>
    <w:rsid w:val="009E02A5"/>
    <w:rsid w:val="009E0479"/>
    <w:rsid w:val="009E0A5B"/>
    <w:rsid w:val="009E0D85"/>
    <w:rsid w:val="009E1DD1"/>
    <w:rsid w:val="009E1FFD"/>
    <w:rsid w:val="009E30B6"/>
    <w:rsid w:val="009E3CE1"/>
    <w:rsid w:val="009E4EC6"/>
    <w:rsid w:val="009E502A"/>
    <w:rsid w:val="009E552F"/>
    <w:rsid w:val="009E6334"/>
    <w:rsid w:val="009E63CD"/>
    <w:rsid w:val="009E75C9"/>
    <w:rsid w:val="009E76DF"/>
    <w:rsid w:val="009F03C0"/>
    <w:rsid w:val="009F11F5"/>
    <w:rsid w:val="009F28D8"/>
    <w:rsid w:val="009F2ACD"/>
    <w:rsid w:val="009F2D08"/>
    <w:rsid w:val="009F408E"/>
    <w:rsid w:val="009F4590"/>
    <w:rsid w:val="009F4808"/>
    <w:rsid w:val="009F4AC7"/>
    <w:rsid w:val="009F4B38"/>
    <w:rsid w:val="009F4E59"/>
    <w:rsid w:val="009F5297"/>
    <w:rsid w:val="009F5897"/>
    <w:rsid w:val="009F601E"/>
    <w:rsid w:val="009F738F"/>
    <w:rsid w:val="009F7EE2"/>
    <w:rsid w:val="009F7EF9"/>
    <w:rsid w:val="00A00439"/>
    <w:rsid w:val="00A0081C"/>
    <w:rsid w:val="00A00A86"/>
    <w:rsid w:val="00A01E8F"/>
    <w:rsid w:val="00A025ED"/>
    <w:rsid w:val="00A02646"/>
    <w:rsid w:val="00A02786"/>
    <w:rsid w:val="00A029AD"/>
    <w:rsid w:val="00A02B17"/>
    <w:rsid w:val="00A02F65"/>
    <w:rsid w:val="00A02FE6"/>
    <w:rsid w:val="00A03158"/>
    <w:rsid w:val="00A035BB"/>
    <w:rsid w:val="00A03B63"/>
    <w:rsid w:val="00A03F78"/>
    <w:rsid w:val="00A04E75"/>
    <w:rsid w:val="00A05EE2"/>
    <w:rsid w:val="00A05FA5"/>
    <w:rsid w:val="00A061EF"/>
    <w:rsid w:val="00A0648E"/>
    <w:rsid w:val="00A0651C"/>
    <w:rsid w:val="00A06748"/>
    <w:rsid w:val="00A06A7D"/>
    <w:rsid w:val="00A06B0F"/>
    <w:rsid w:val="00A06FC1"/>
    <w:rsid w:val="00A07297"/>
    <w:rsid w:val="00A10E6D"/>
    <w:rsid w:val="00A113D7"/>
    <w:rsid w:val="00A116D9"/>
    <w:rsid w:val="00A11B44"/>
    <w:rsid w:val="00A11EE8"/>
    <w:rsid w:val="00A12C16"/>
    <w:rsid w:val="00A13C94"/>
    <w:rsid w:val="00A1558B"/>
    <w:rsid w:val="00A156A6"/>
    <w:rsid w:val="00A165BD"/>
    <w:rsid w:val="00A178A1"/>
    <w:rsid w:val="00A200EF"/>
    <w:rsid w:val="00A20303"/>
    <w:rsid w:val="00A20469"/>
    <w:rsid w:val="00A207E2"/>
    <w:rsid w:val="00A20E51"/>
    <w:rsid w:val="00A20EC0"/>
    <w:rsid w:val="00A2147E"/>
    <w:rsid w:val="00A214B0"/>
    <w:rsid w:val="00A22160"/>
    <w:rsid w:val="00A22BF9"/>
    <w:rsid w:val="00A230F3"/>
    <w:rsid w:val="00A24196"/>
    <w:rsid w:val="00A24750"/>
    <w:rsid w:val="00A24780"/>
    <w:rsid w:val="00A24AB6"/>
    <w:rsid w:val="00A24AFA"/>
    <w:rsid w:val="00A24BA1"/>
    <w:rsid w:val="00A2532D"/>
    <w:rsid w:val="00A26517"/>
    <w:rsid w:val="00A26C74"/>
    <w:rsid w:val="00A26E93"/>
    <w:rsid w:val="00A26F24"/>
    <w:rsid w:val="00A278A8"/>
    <w:rsid w:val="00A27C5B"/>
    <w:rsid w:val="00A27E9F"/>
    <w:rsid w:val="00A27F40"/>
    <w:rsid w:val="00A303BA"/>
    <w:rsid w:val="00A3140A"/>
    <w:rsid w:val="00A314A8"/>
    <w:rsid w:val="00A3155C"/>
    <w:rsid w:val="00A31FF8"/>
    <w:rsid w:val="00A32390"/>
    <w:rsid w:val="00A32633"/>
    <w:rsid w:val="00A32CE3"/>
    <w:rsid w:val="00A33479"/>
    <w:rsid w:val="00A335D7"/>
    <w:rsid w:val="00A33E2B"/>
    <w:rsid w:val="00A33EDC"/>
    <w:rsid w:val="00A3544C"/>
    <w:rsid w:val="00A35530"/>
    <w:rsid w:val="00A35C01"/>
    <w:rsid w:val="00A35DA1"/>
    <w:rsid w:val="00A35DA5"/>
    <w:rsid w:val="00A3677B"/>
    <w:rsid w:val="00A36BFA"/>
    <w:rsid w:val="00A36FA7"/>
    <w:rsid w:val="00A37D85"/>
    <w:rsid w:val="00A40A11"/>
    <w:rsid w:val="00A40B9B"/>
    <w:rsid w:val="00A40BF6"/>
    <w:rsid w:val="00A4131C"/>
    <w:rsid w:val="00A41520"/>
    <w:rsid w:val="00A4175C"/>
    <w:rsid w:val="00A42027"/>
    <w:rsid w:val="00A42AF3"/>
    <w:rsid w:val="00A4410D"/>
    <w:rsid w:val="00A4413F"/>
    <w:rsid w:val="00A44568"/>
    <w:rsid w:val="00A44C3A"/>
    <w:rsid w:val="00A450A7"/>
    <w:rsid w:val="00A46160"/>
    <w:rsid w:val="00A46377"/>
    <w:rsid w:val="00A463E0"/>
    <w:rsid w:val="00A46F82"/>
    <w:rsid w:val="00A50641"/>
    <w:rsid w:val="00A5072A"/>
    <w:rsid w:val="00A508E7"/>
    <w:rsid w:val="00A50979"/>
    <w:rsid w:val="00A518B6"/>
    <w:rsid w:val="00A51D7B"/>
    <w:rsid w:val="00A5245D"/>
    <w:rsid w:val="00A53438"/>
    <w:rsid w:val="00A534D3"/>
    <w:rsid w:val="00A54912"/>
    <w:rsid w:val="00A54FF1"/>
    <w:rsid w:val="00A55006"/>
    <w:rsid w:val="00A5507F"/>
    <w:rsid w:val="00A55B9A"/>
    <w:rsid w:val="00A55CEA"/>
    <w:rsid w:val="00A55EC2"/>
    <w:rsid w:val="00A57348"/>
    <w:rsid w:val="00A5762A"/>
    <w:rsid w:val="00A57DCF"/>
    <w:rsid w:val="00A600B1"/>
    <w:rsid w:val="00A60240"/>
    <w:rsid w:val="00A60F67"/>
    <w:rsid w:val="00A61363"/>
    <w:rsid w:val="00A61FF3"/>
    <w:rsid w:val="00A62EE4"/>
    <w:rsid w:val="00A634BF"/>
    <w:rsid w:val="00A638E9"/>
    <w:rsid w:val="00A63FDB"/>
    <w:rsid w:val="00A655E8"/>
    <w:rsid w:val="00A659BB"/>
    <w:rsid w:val="00A65A6F"/>
    <w:rsid w:val="00A65BC0"/>
    <w:rsid w:val="00A65D56"/>
    <w:rsid w:val="00A65D93"/>
    <w:rsid w:val="00A65FC1"/>
    <w:rsid w:val="00A6624E"/>
    <w:rsid w:val="00A6703E"/>
    <w:rsid w:val="00A67173"/>
    <w:rsid w:val="00A67EA6"/>
    <w:rsid w:val="00A70086"/>
    <w:rsid w:val="00A70ADB"/>
    <w:rsid w:val="00A70BB3"/>
    <w:rsid w:val="00A7116B"/>
    <w:rsid w:val="00A71317"/>
    <w:rsid w:val="00A714C7"/>
    <w:rsid w:val="00A71FCD"/>
    <w:rsid w:val="00A72F60"/>
    <w:rsid w:val="00A73381"/>
    <w:rsid w:val="00A74081"/>
    <w:rsid w:val="00A74A7F"/>
    <w:rsid w:val="00A74CE2"/>
    <w:rsid w:val="00A757CD"/>
    <w:rsid w:val="00A77144"/>
    <w:rsid w:val="00A77DE7"/>
    <w:rsid w:val="00A80442"/>
    <w:rsid w:val="00A80835"/>
    <w:rsid w:val="00A80DD5"/>
    <w:rsid w:val="00A810C5"/>
    <w:rsid w:val="00A81384"/>
    <w:rsid w:val="00A82BBC"/>
    <w:rsid w:val="00A83481"/>
    <w:rsid w:val="00A845C7"/>
    <w:rsid w:val="00A84780"/>
    <w:rsid w:val="00A849A1"/>
    <w:rsid w:val="00A85045"/>
    <w:rsid w:val="00A85985"/>
    <w:rsid w:val="00A85A31"/>
    <w:rsid w:val="00A8608A"/>
    <w:rsid w:val="00A86508"/>
    <w:rsid w:val="00A86983"/>
    <w:rsid w:val="00A86CC4"/>
    <w:rsid w:val="00A870EA"/>
    <w:rsid w:val="00A9059F"/>
    <w:rsid w:val="00A90752"/>
    <w:rsid w:val="00A90E24"/>
    <w:rsid w:val="00A91167"/>
    <w:rsid w:val="00A912CB"/>
    <w:rsid w:val="00A92981"/>
    <w:rsid w:val="00A93433"/>
    <w:rsid w:val="00A93BC5"/>
    <w:rsid w:val="00A9417A"/>
    <w:rsid w:val="00A949C6"/>
    <w:rsid w:val="00A94C92"/>
    <w:rsid w:val="00A94D68"/>
    <w:rsid w:val="00A95171"/>
    <w:rsid w:val="00A95822"/>
    <w:rsid w:val="00A95B00"/>
    <w:rsid w:val="00A9768F"/>
    <w:rsid w:val="00A97962"/>
    <w:rsid w:val="00AA096D"/>
    <w:rsid w:val="00AA0B55"/>
    <w:rsid w:val="00AA0F2C"/>
    <w:rsid w:val="00AA139E"/>
    <w:rsid w:val="00AA2295"/>
    <w:rsid w:val="00AA29D4"/>
    <w:rsid w:val="00AA2DD5"/>
    <w:rsid w:val="00AA336E"/>
    <w:rsid w:val="00AA4459"/>
    <w:rsid w:val="00AA4A01"/>
    <w:rsid w:val="00AA53D4"/>
    <w:rsid w:val="00AA5E37"/>
    <w:rsid w:val="00AA5F6B"/>
    <w:rsid w:val="00AA6286"/>
    <w:rsid w:val="00AA6A6C"/>
    <w:rsid w:val="00AA6F4D"/>
    <w:rsid w:val="00AA76F0"/>
    <w:rsid w:val="00AA7F5D"/>
    <w:rsid w:val="00AA7FA4"/>
    <w:rsid w:val="00AB07B3"/>
    <w:rsid w:val="00AB08B0"/>
    <w:rsid w:val="00AB0BDF"/>
    <w:rsid w:val="00AB0F04"/>
    <w:rsid w:val="00AB1ADE"/>
    <w:rsid w:val="00AB22D4"/>
    <w:rsid w:val="00AB241D"/>
    <w:rsid w:val="00AB2E16"/>
    <w:rsid w:val="00AB2F09"/>
    <w:rsid w:val="00AB2FE3"/>
    <w:rsid w:val="00AB36D9"/>
    <w:rsid w:val="00AB3AA1"/>
    <w:rsid w:val="00AB3CB3"/>
    <w:rsid w:val="00AB4C15"/>
    <w:rsid w:val="00AB4F32"/>
    <w:rsid w:val="00AB58C1"/>
    <w:rsid w:val="00AB5AF2"/>
    <w:rsid w:val="00AB5E70"/>
    <w:rsid w:val="00AB63AB"/>
    <w:rsid w:val="00AB6444"/>
    <w:rsid w:val="00AB6959"/>
    <w:rsid w:val="00AB6D5A"/>
    <w:rsid w:val="00AB7785"/>
    <w:rsid w:val="00AB7872"/>
    <w:rsid w:val="00AB7D26"/>
    <w:rsid w:val="00AC0221"/>
    <w:rsid w:val="00AC071D"/>
    <w:rsid w:val="00AC1A21"/>
    <w:rsid w:val="00AC1B84"/>
    <w:rsid w:val="00AC1F82"/>
    <w:rsid w:val="00AC239D"/>
    <w:rsid w:val="00AC2D78"/>
    <w:rsid w:val="00AC3613"/>
    <w:rsid w:val="00AC39A2"/>
    <w:rsid w:val="00AC405E"/>
    <w:rsid w:val="00AC4633"/>
    <w:rsid w:val="00AC4AD1"/>
    <w:rsid w:val="00AC4BE2"/>
    <w:rsid w:val="00AC54F2"/>
    <w:rsid w:val="00AC560E"/>
    <w:rsid w:val="00AC5935"/>
    <w:rsid w:val="00AC5D64"/>
    <w:rsid w:val="00AC60CF"/>
    <w:rsid w:val="00AC685F"/>
    <w:rsid w:val="00AC6E05"/>
    <w:rsid w:val="00AC74B3"/>
    <w:rsid w:val="00AC7627"/>
    <w:rsid w:val="00AD00F0"/>
    <w:rsid w:val="00AD0DD4"/>
    <w:rsid w:val="00AD14D0"/>
    <w:rsid w:val="00AD1B88"/>
    <w:rsid w:val="00AD1CEE"/>
    <w:rsid w:val="00AD2A05"/>
    <w:rsid w:val="00AD375C"/>
    <w:rsid w:val="00AD3E5D"/>
    <w:rsid w:val="00AD3FAE"/>
    <w:rsid w:val="00AD4403"/>
    <w:rsid w:val="00AD594F"/>
    <w:rsid w:val="00AD5BCF"/>
    <w:rsid w:val="00AD5C3D"/>
    <w:rsid w:val="00AD5C56"/>
    <w:rsid w:val="00AD6602"/>
    <w:rsid w:val="00AD69E6"/>
    <w:rsid w:val="00AD6A6C"/>
    <w:rsid w:val="00AD72A7"/>
    <w:rsid w:val="00AD769C"/>
    <w:rsid w:val="00AD7DF5"/>
    <w:rsid w:val="00AD7DF7"/>
    <w:rsid w:val="00AE0F58"/>
    <w:rsid w:val="00AE14C7"/>
    <w:rsid w:val="00AE1589"/>
    <w:rsid w:val="00AE1A2D"/>
    <w:rsid w:val="00AE1A46"/>
    <w:rsid w:val="00AE1BFB"/>
    <w:rsid w:val="00AE1D54"/>
    <w:rsid w:val="00AE21F2"/>
    <w:rsid w:val="00AE23F7"/>
    <w:rsid w:val="00AE27A7"/>
    <w:rsid w:val="00AE2947"/>
    <w:rsid w:val="00AE324A"/>
    <w:rsid w:val="00AE3EEA"/>
    <w:rsid w:val="00AE414C"/>
    <w:rsid w:val="00AE4786"/>
    <w:rsid w:val="00AE4855"/>
    <w:rsid w:val="00AE48C0"/>
    <w:rsid w:val="00AE5071"/>
    <w:rsid w:val="00AE530D"/>
    <w:rsid w:val="00AE53CD"/>
    <w:rsid w:val="00AE57C1"/>
    <w:rsid w:val="00AE585B"/>
    <w:rsid w:val="00AE5CC1"/>
    <w:rsid w:val="00AE5D72"/>
    <w:rsid w:val="00AE5DBD"/>
    <w:rsid w:val="00AE5E57"/>
    <w:rsid w:val="00AE6274"/>
    <w:rsid w:val="00AE6F7B"/>
    <w:rsid w:val="00AE788D"/>
    <w:rsid w:val="00AF09CD"/>
    <w:rsid w:val="00AF0FFD"/>
    <w:rsid w:val="00AF10FB"/>
    <w:rsid w:val="00AF1D43"/>
    <w:rsid w:val="00AF2773"/>
    <w:rsid w:val="00AF2F26"/>
    <w:rsid w:val="00AF3E53"/>
    <w:rsid w:val="00AF43F8"/>
    <w:rsid w:val="00AF4A38"/>
    <w:rsid w:val="00AF4A9E"/>
    <w:rsid w:val="00AF57A5"/>
    <w:rsid w:val="00AF5844"/>
    <w:rsid w:val="00AF5AF7"/>
    <w:rsid w:val="00AF5CB5"/>
    <w:rsid w:val="00AF67F1"/>
    <w:rsid w:val="00AF6C0B"/>
    <w:rsid w:val="00AF7231"/>
    <w:rsid w:val="00AF7462"/>
    <w:rsid w:val="00AF75F3"/>
    <w:rsid w:val="00AF785B"/>
    <w:rsid w:val="00AF7F81"/>
    <w:rsid w:val="00B000BD"/>
    <w:rsid w:val="00B0041F"/>
    <w:rsid w:val="00B0090E"/>
    <w:rsid w:val="00B0134D"/>
    <w:rsid w:val="00B01499"/>
    <w:rsid w:val="00B0196E"/>
    <w:rsid w:val="00B01C22"/>
    <w:rsid w:val="00B028A8"/>
    <w:rsid w:val="00B02A48"/>
    <w:rsid w:val="00B02F41"/>
    <w:rsid w:val="00B0349D"/>
    <w:rsid w:val="00B03792"/>
    <w:rsid w:val="00B03DEC"/>
    <w:rsid w:val="00B040A6"/>
    <w:rsid w:val="00B0482E"/>
    <w:rsid w:val="00B05038"/>
    <w:rsid w:val="00B05210"/>
    <w:rsid w:val="00B058B3"/>
    <w:rsid w:val="00B06333"/>
    <w:rsid w:val="00B063EC"/>
    <w:rsid w:val="00B065E6"/>
    <w:rsid w:val="00B1059F"/>
    <w:rsid w:val="00B109D9"/>
    <w:rsid w:val="00B10AA9"/>
    <w:rsid w:val="00B1172F"/>
    <w:rsid w:val="00B1235F"/>
    <w:rsid w:val="00B13DA8"/>
    <w:rsid w:val="00B145BD"/>
    <w:rsid w:val="00B155A8"/>
    <w:rsid w:val="00B15DBB"/>
    <w:rsid w:val="00B16167"/>
    <w:rsid w:val="00B16319"/>
    <w:rsid w:val="00B17610"/>
    <w:rsid w:val="00B215F7"/>
    <w:rsid w:val="00B21932"/>
    <w:rsid w:val="00B219E5"/>
    <w:rsid w:val="00B21DAB"/>
    <w:rsid w:val="00B228B3"/>
    <w:rsid w:val="00B23229"/>
    <w:rsid w:val="00B238B7"/>
    <w:rsid w:val="00B2411A"/>
    <w:rsid w:val="00B25743"/>
    <w:rsid w:val="00B26C7B"/>
    <w:rsid w:val="00B27A60"/>
    <w:rsid w:val="00B27C61"/>
    <w:rsid w:val="00B300AD"/>
    <w:rsid w:val="00B30E74"/>
    <w:rsid w:val="00B310DA"/>
    <w:rsid w:val="00B313E6"/>
    <w:rsid w:val="00B329C5"/>
    <w:rsid w:val="00B32AB6"/>
    <w:rsid w:val="00B3340B"/>
    <w:rsid w:val="00B33468"/>
    <w:rsid w:val="00B33539"/>
    <w:rsid w:val="00B33700"/>
    <w:rsid w:val="00B33B03"/>
    <w:rsid w:val="00B33C32"/>
    <w:rsid w:val="00B348F9"/>
    <w:rsid w:val="00B34C46"/>
    <w:rsid w:val="00B3525D"/>
    <w:rsid w:val="00B35DE2"/>
    <w:rsid w:val="00B3677D"/>
    <w:rsid w:val="00B36946"/>
    <w:rsid w:val="00B36D6A"/>
    <w:rsid w:val="00B36E81"/>
    <w:rsid w:val="00B371BC"/>
    <w:rsid w:val="00B37419"/>
    <w:rsid w:val="00B37682"/>
    <w:rsid w:val="00B37A2C"/>
    <w:rsid w:val="00B4044B"/>
    <w:rsid w:val="00B40509"/>
    <w:rsid w:val="00B40995"/>
    <w:rsid w:val="00B40CBE"/>
    <w:rsid w:val="00B41357"/>
    <w:rsid w:val="00B413A3"/>
    <w:rsid w:val="00B41F8D"/>
    <w:rsid w:val="00B4221C"/>
    <w:rsid w:val="00B4250B"/>
    <w:rsid w:val="00B4335C"/>
    <w:rsid w:val="00B4367C"/>
    <w:rsid w:val="00B43D69"/>
    <w:rsid w:val="00B440B0"/>
    <w:rsid w:val="00B44AF3"/>
    <w:rsid w:val="00B44C9C"/>
    <w:rsid w:val="00B4512B"/>
    <w:rsid w:val="00B45C0B"/>
    <w:rsid w:val="00B45CBD"/>
    <w:rsid w:val="00B46DF8"/>
    <w:rsid w:val="00B50050"/>
    <w:rsid w:val="00B50A85"/>
    <w:rsid w:val="00B50DEF"/>
    <w:rsid w:val="00B50F45"/>
    <w:rsid w:val="00B523F1"/>
    <w:rsid w:val="00B52B2F"/>
    <w:rsid w:val="00B54725"/>
    <w:rsid w:val="00B54884"/>
    <w:rsid w:val="00B55075"/>
    <w:rsid w:val="00B55570"/>
    <w:rsid w:val="00B55E59"/>
    <w:rsid w:val="00B56A61"/>
    <w:rsid w:val="00B578CC"/>
    <w:rsid w:val="00B57F09"/>
    <w:rsid w:val="00B613B4"/>
    <w:rsid w:val="00B61EEB"/>
    <w:rsid w:val="00B62606"/>
    <w:rsid w:val="00B628EC"/>
    <w:rsid w:val="00B6397B"/>
    <w:rsid w:val="00B63DDF"/>
    <w:rsid w:val="00B63EE1"/>
    <w:rsid w:val="00B64006"/>
    <w:rsid w:val="00B6440F"/>
    <w:rsid w:val="00B64B9A"/>
    <w:rsid w:val="00B65530"/>
    <w:rsid w:val="00B65728"/>
    <w:rsid w:val="00B66A6D"/>
    <w:rsid w:val="00B66B8B"/>
    <w:rsid w:val="00B66FEF"/>
    <w:rsid w:val="00B67110"/>
    <w:rsid w:val="00B67F5A"/>
    <w:rsid w:val="00B70C19"/>
    <w:rsid w:val="00B71C87"/>
    <w:rsid w:val="00B720BA"/>
    <w:rsid w:val="00B72277"/>
    <w:rsid w:val="00B728E5"/>
    <w:rsid w:val="00B72B52"/>
    <w:rsid w:val="00B74361"/>
    <w:rsid w:val="00B7538F"/>
    <w:rsid w:val="00B757BB"/>
    <w:rsid w:val="00B75A10"/>
    <w:rsid w:val="00B75A20"/>
    <w:rsid w:val="00B75D51"/>
    <w:rsid w:val="00B75F5F"/>
    <w:rsid w:val="00B7641A"/>
    <w:rsid w:val="00B76BFA"/>
    <w:rsid w:val="00B77420"/>
    <w:rsid w:val="00B77469"/>
    <w:rsid w:val="00B8037F"/>
    <w:rsid w:val="00B80536"/>
    <w:rsid w:val="00B80641"/>
    <w:rsid w:val="00B80CFA"/>
    <w:rsid w:val="00B81DEA"/>
    <w:rsid w:val="00B81E49"/>
    <w:rsid w:val="00B8271F"/>
    <w:rsid w:val="00B82757"/>
    <w:rsid w:val="00B8298D"/>
    <w:rsid w:val="00B82B2F"/>
    <w:rsid w:val="00B8397E"/>
    <w:rsid w:val="00B83C00"/>
    <w:rsid w:val="00B83CF3"/>
    <w:rsid w:val="00B83D58"/>
    <w:rsid w:val="00B84D36"/>
    <w:rsid w:val="00B85B56"/>
    <w:rsid w:val="00B862ED"/>
    <w:rsid w:val="00B868EA"/>
    <w:rsid w:val="00B86F3A"/>
    <w:rsid w:val="00B87107"/>
    <w:rsid w:val="00B87304"/>
    <w:rsid w:val="00B87345"/>
    <w:rsid w:val="00B873AF"/>
    <w:rsid w:val="00B87E7A"/>
    <w:rsid w:val="00B9017F"/>
    <w:rsid w:val="00B90886"/>
    <w:rsid w:val="00B90F9B"/>
    <w:rsid w:val="00B90FB2"/>
    <w:rsid w:val="00B910B1"/>
    <w:rsid w:val="00B9115B"/>
    <w:rsid w:val="00B91745"/>
    <w:rsid w:val="00B91781"/>
    <w:rsid w:val="00B93075"/>
    <w:rsid w:val="00B9347C"/>
    <w:rsid w:val="00B93842"/>
    <w:rsid w:val="00B94966"/>
    <w:rsid w:val="00B95565"/>
    <w:rsid w:val="00B9717E"/>
    <w:rsid w:val="00B972D9"/>
    <w:rsid w:val="00B97987"/>
    <w:rsid w:val="00BA0943"/>
    <w:rsid w:val="00BA1488"/>
    <w:rsid w:val="00BA1628"/>
    <w:rsid w:val="00BA18E8"/>
    <w:rsid w:val="00BA231F"/>
    <w:rsid w:val="00BA23D3"/>
    <w:rsid w:val="00BA30ED"/>
    <w:rsid w:val="00BA32F5"/>
    <w:rsid w:val="00BA36A9"/>
    <w:rsid w:val="00BA37B4"/>
    <w:rsid w:val="00BA39D8"/>
    <w:rsid w:val="00BA3B1B"/>
    <w:rsid w:val="00BA3C3E"/>
    <w:rsid w:val="00BA40CA"/>
    <w:rsid w:val="00BA4460"/>
    <w:rsid w:val="00BA49BB"/>
    <w:rsid w:val="00BA5026"/>
    <w:rsid w:val="00BA5045"/>
    <w:rsid w:val="00BA5E35"/>
    <w:rsid w:val="00BA64A7"/>
    <w:rsid w:val="00BA74FD"/>
    <w:rsid w:val="00BA7AFB"/>
    <w:rsid w:val="00BB0097"/>
    <w:rsid w:val="00BB0107"/>
    <w:rsid w:val="00BB022F"/>
    <w:rsid w:val="00BB0814"/>
    <w:rsid w:val="00BB0877"/>
    <w:rsid w:val="00BB0D68"/>
    <w:rsid w:val="00BB0F17"/>
    <w:rsid w:val="00BB132C"/>
    <w:rsid w:val="00BB2164"/>
    <w:rsid w:val="00BB28AC"/>
    <w:rsid w:val="00BB29AE"/>
    <w:rsid w:val="00BB3619"/>
    <w:rsid w:val="00BB3B8C"/>
    <w:rsid w:val="00BB3E9B"/>
    <w:rsid w:val="00BB4285"/>
    <w:rsid w:val="00BB52DE"/>
    <w:rsid w:val="00BB5887"/>
    <w:rsid w:val="00BB5EF5"/>
    <w:rsid w:val="00BB70A6"/>
    <w:rsid w:val="00BB74D7"/>
    <w:rsid w:val="00BC0315"/>
    <w:rsid w:val="00BC0CC5"/>
    <w:rsid w:val="00BC0E86"/>
    <w:rsid w:val="00BC0F15"/>
    <w:rsid w:val="00BC1219"/>
    <w:rsid w:val="00BC1F75"/>
    <w:rsid w:val="00BC20C1"/>
    <w:rsid w:val="00BC2695"/>
    <w:rsid w:val="00BC27A7"/>
    <w:rsid w:val="00BC2F95"/>
    <w:rsid w:val="00BC310C"/>
    <w:rsid w:val="00BC3555"/>
    <w:rsid w:val="00BC46E9"/>
    <w:rsid w:val="00BC4AFB"/>
    <w:rsid w:val="00BC511B"/>
    <w:rsid w:val="00BC5274"/>
    <w:rsid w:val="00BC5385"/>
    <w:rsid w:val="00BC55A0"/>
    <w:rsid w:val="00BC5667"/>
    <w:rsid w:val="00BC63A7"/>
    <w:rsid w:val="00BC6451"/>
    <w:rsid w:val="00BC7BA1"/>
    <w:rsid w:val="00BC7C02"/>
    <w:rsid w:val="00BC7D23"/>
    <w:rsid w:val="00BC7D26"/>
    <w:rsid w:val="00BD0234"/>
    <w:rsid w:val="00BD0353"/>
    <w:rsid w:val="00BD076F"/>
    <w:rsid w:val="00BD08A3"/>
    <w:rsid w:val="00BD09D4"/>
    <w:rsid w:val="00BD0B5B"/>
    <w:rsid w:val="00BD1079"/>
    <w:rsid w:val="00BD1140"/>
    <w:rsid w:val="00BD15A5"/>
    <w:rsid w:val="00BD163E"/>
    <w:rsid w:val="00BD1A2F"/>
    <w:rsid w:val="00BD1E14"/>
    <w:rsid w:val="00BD20CD"/>
    <w:rsid w:val="00BD2126"/>
    <w:rsid w:val="00BD3068"/>
    <w:rsid w:val="00BD35CA"/>
    <w:rsid w:val="00BD5B1F"/>
    <w:rsid w:val="00BD5F57"/>
    <w:rsid w:val="00BD67CD"/>
    <w:rsid w:val="00BD6EF6"/>
    <w:rsid w:val="00BD7406"/>
    <w:rsid w:val="00BE02DB"/>
    <w:rsid w:val="00BE0F19"/>
    <w:rsid w:val="00BE10F1"/>
    <w:rsid w:val="00BE1295"/>
    <w:rsid w:val="00BE16D9"/>
    <w:rsid w:val="00BE1897"/>
    <w:rsid w:val="00BE1E72"/>
    <w:rsid w:val="00BE224A"/>
    <w:rsid w:val="00BE5340"/>
    <w:rsid w:val="00BE5C2F"/>
    <w:rsid w:val="00BE68FA"/>
    <w:rsid w:val="00BE6CF3"/>
    <w:rsid w:val="00BE7CEF"/>
    <w:rsid w:val="00BE7D69"/>
    <w:rsid w:val="00BF07A7"/>
    <w:rsid w:val="00BF16B2"/>
    <w:rsid w:val="00BF16C6"/>
    <w:rsid w:val="00BF1D23"/>
    <w:rsid w:val="00BF1E0D"/>
    <w:rsid w:val="00BF217F"/>
    <w:rsid w:val="00BF291F"/>
    <w:rsid w:val="00BF2A44"/>
    <w:rsid w:val="00BF2BDC"/>
    <w:rsid w:val="00BF365C"/>
    <w:rsid w:val="00BF3E20"/>
    <w:rsid w:val="00BF4EF7"/>
    <w:rsid w:val="00BF4FE2"/>
    <w:rsid w:val="00BF4FF1"/>
    <w:rsid w:val="00BF53AE"/>
    <w:rsid w:val="00BF571E"/>
    <w:rsid w:val="00BF57C4"/>
    <w:rsid w:val="00BF6186"/>
    <w:rsid w:val="00BF621B"/>
    <w:rsid w:val="00BF6387"/>
    <w:rsid w:val="00BF67B2"/>
    <w:rsid w:val="00BF6B84"/>
    <w:rsid w:val="00BF750E"/>
    <w:rsid w:val="00BF7A88"/>
    <w:rsid w:val="00C00E09"/>
    <w:rsid w:val="00C01E02"/>
    <w:rsid w:val="00C021C9"/>
    <w:rsid w:val="00C0228B"/>
    <w:rsid w:val="00C023B3"/>
    <w:rsid w:val="00C02528"/>
    <w:rsid w:val="00C02B65"/>
    <w:rsid w:val="00C0364D"/>
    <w:rsid w:val="00C038A4"/>
    <w:rsid w:val="00C05AE2"/>
    <w:rsid w:val="00C05CF2"/>
    <w:rsid w:val="00C0626B"/>
    <w:rsid w:val="00C07A24"/>
    <w:rsid w:val="00C07C88"/>
    <w:rsid w:val="00C102B6"/>
    <w:rsid w:val="00C118B4"/>
    <w:rsid w:val="00C12248"/>
    <w:rsid w:val="00C12358"/>
    <w:rsid w:val="00C1239D"/>
    <w:rsid w:val="00C12829"/>
    <w:rsid w:val="00C12B71"/>
    <w:rsid w:val="00C12B9C"/>
    <w:rsid w:val="00C12F55"/>
    <w:rsid w:val="00C1354D"/>
    <w:rsid w:val="00C13ADC"/>
    <w:rsid w:val="00C14012"/>
    <w:rsid w:val="00C1403E"/>
    <w:rsid w:val="00C14920"/>
    <w:rsid w:val="00C15621"/>
    <w:rsid w:val="00C16372"/>
    <w:rsid w:val="00C16430"/>
    <w:rsid w:val="00C164E1"/>
    <w:rsid w:val="00C165DC"/>
    <w:rsid w:val="00C16AD0"/>
    <w:rsid w:val="00C16AE6"/>
    <w:rsid w:val="00C16D20"/>
    <w:rsid w:val="00C1702D"/>
    <w:rsid w:val="00C17238"/>
    <w:rsid w:val="00C174CF"/>
    <w:rsid w:val="00C174E3"/>
    <w:rsid w:val="00C17BD7"/>
    <w:rsid w:val="00C2068A"/>
    <w:rsid w:val="00C20E02"/>
    <w:rsid w:val="00C21BA1"/>
    <w:rsid w:val="00C21D9E"/>
    <w:rsid w:val="00C21F54"/>
    <w:rsid w:val="00C22302"/>
    <w:rsid w:val="00C22BF9"/>
    <w:rsid w:val="00C240DE"/>
    <w:rsid w:val="00C2600E"/>
    <w:rsid w:val="00C269E5"/>
    <w:rsid w:val="00C26A4C"/>
    <w:rsid w:val="00C27429"/>
    <w:rsid w:val="00C27545"/>
    <w:rsid w:val="00C31953"/>
    <w:rsid w:val="00C31A51"/>
    <w:rsid w:val="00C3245D"/>
    <w:rsid w:val="00C32980"/>
    <w:rsid w:val="00C33493"/>
    <w:rsid w:val="00C337D2"/>
    <w:rsid w:val="00C33869"/>
    <w:rsid w:val="00C34735"/>
    <w:rsid w:val="00C34EC5"/>
    <w:rsid w:val="00C37085"/>
    <w:rsid w:val="00C37382"/>
    <w:rsid w:val="00C37436"/>
    <w:rsid w:val="00C374A8"/>
    <w:rsid w:val="00C404C2"/>
    <w:rsid w:val="00C40B20"/>
    <w:rsid w:val="00C40D09"/>
    <w:rsid w:val="00C41CC6"/>
    <w:rsid w:val="00C41F81"/>
    <w:rsid w:val="00C420A1"/>
    <w:rsid w:val="00C42567"/>
    <w:rsid w:val="00C42FF1"/>
    <w:rsid w:val="00C442ED"/>
    <w:rsid w:val="00C444DB"/>
    <w:rsid w:val="00C44786"/>
    <w:rsid w:val="00C44C76"/>
    <w:rsid w:val="00C44E01"/>
    <w:rsid w:val="00C46E3C"/>
    <w:rsid w:val="00C47962"/>
    <w:rsid w:val="00C509AE"/>
    <w:rsid w:val="00C50E48"/>
    <w:rsid w:val="00C51366"/>
    <w:rsid w:val="00C5161E"/>
    <w:rsid w:val="00C5197D"/>
    <w:rsid w:val="00C527B9"/>
    <w:rsid w:val="00C535DB"/>
    <w:rsid w:val="00C53888"/>
    <w:rsid w:val="00C53E20"/>
    <w:rsid w:val="00C557CE"/>
    <w:rsid w:val="00C5638C"/>
    <w:rsid w:val="00C56391"/>
    <w:rsid w:val="00C56737"/>
    <w:rsid w:val="00C57CA2"/>
    <w:rsid w:val="00C6016E"/>
    <w:rsid w:val="00C605B9"/>
    <w:rsid w:val="00C60724"/>
    <w:rsid w:val="00C60F2E"/>
    <w:rsid w:val="00C60F99"/>
    <w:rsid w:val="00C61D38"/>
    <w:rsid w:val="00C63264"/>
    <w:rsid w:val="00C63D4C"/>
    <w:rsid w:val="00C63DFE"/>
    <w:rsid w:val="00C646D9"/>
    <w:rsid w:val="00C64BC2"/>
    <w:rsid w:val="00C6585F"/>
    <w:rsid w:val="00C65874"/>
    <w:rsid w:val="00C6588D"/>
    <w:rsid w:val="00C65A5F"/>
    <w:rsid w:val="00C65DA9"/>
    <w:rsid w:val="00C66360"/>
    <w:rsid w:val="00C671D1"/>
    <w:rsid w:val="00C675ED"/>
    <w:rsid w:val="00C676C3"/>
    <w:rsid w:val="00C677C1"/>
    <w:rsid w:val="00C7025E"/>
    <w:rsid w:val="00C709F9"/>
    <w:rsid w:val="00C71054"/>
    <w:rsid w:val="00C71438"/>
    <w:rsid w:val="00C718DD"/>
    <w:rsid w:val="00C72BF7"/>
    <w:rsid w:val="00C72DB6"/>
    <w:rsid w:val="00C73701"/>
    <w:rsid w:val="00C737EA"/>
    <w:rsid w:val="00C73B7A"/>
    <w:rsid w:val="00C73D86"/>
    <w:rsid w:val="00C7466A"/>
    <w:rsid w:val="00C74871"/>
    <w:rsid w:val="00C76EB3"/>
    <w:rsid w:val="00C76EFA"/>
    <w:rsid w:val="00C77428"/>
    <w:rsid w:val="00C77DE4"/>
    <w:rsid w:val="00C8143A"/>
    <w:rsid w:val="00C820A4"/>
    <w:rsid w:val="00C82143"/>
    <w:rsid w:val="00C82494"/>
    <w:rsid w:val="00C82D87"/>
    <w:rsid w:val="00C82E1F"/>
    <w:rsid w:val="00C844D4"/>
    <w:rsid w:val="00C8451A"/>
    <w:rsid w:val="00C84C3C"/>
    <w:rsid w:val="00C84E15"/>
    <w:rsid w:val="00C85265"/>
    <w:rsid w:val="00C85FFC"/>
    <w:rsid w:val="00C860B4"/>
    <w:rsid w:val="00C866CD"/>
    <w:rsid w:val="00C86D37"/>
    <w:rsid w:val="00C86D58"/>
    <w:rsid w:val="00C87CA8"/>
    <w:rsid w:val="00C87F64"/>
    <w:rsid w:val="00C909ED"/>
    <w:rsid w:val="00C90C02"/>
    <w:rsid w:val="00C90CA2"/>
    <w:rsid w:val="00C91EE8"/>
    <w:rsid w:val="00C922C4"/>
    <w:rsid w:val="00C938EC"/>
    <w:rsid w:val="00C945C4"/>
    <w:rsid w:val="00C94E6B"/>
    <w:rsid w:val="00C95CBD"/>
    <w:rsid w:val="00C95DC9"/>
    <w:rsid w:val="00C95FBB"/>
    <w:rsid w:val="00C96150"/>
    <w:rsid w:val="00C9662A"/>
    <w:rsid w:val="00C9674E"/>
    <w:rsid w:val="00C97D72"/>
    <w:rsid w:val="00C97FA7"/>
    <w:rsid w:val="00CA0DBE"/>
    <w:rsid w:val="00CA11BC"/>
    <w:rsid w:val="00CA21AE"/>
    <w:rsid w:val="00CA268F"/>
    <w:rsid w:val="00CA276D"/>
    <w:rsid w:val="00CA2AFA"/>
    <w:rsid w:val="00CA2B1B"/>
    <w:rsid w:val="00CA36FF"/>
    <w:rsid w:val="00CA3A0F"/>
    <w:rsid w:val="00CA3A84"/>
    <w:rsid w:val="00CA3AF5"/>
    <w:rsid w:val="00CA400F"/>
    <w:rsid w:val="00CA414F"/>
    <w:rsid w:val="00CA4295"/>
    <w:rsid w:val="00CA5217"/>
    <w:rsid w:val="00CA53EA"/>
    <w:rsid w:val="00CA59B8"/>
    <w:rsid w:val="00CA5A4A"/>
    <w:rsid w:val="00CA5BD5"/>
    <w:rsid w:val="00CA5C73"/>
    <w:rsid w:val="00CA5D5E"/>
    <w:rsid w:val="00CA6451"/>
    <w:rsid w:val="00CA7071"/>
    <w:rsid w:val="00CA75B5"/>
    <w:rsid w:val="00CA785D"/>
    <w:rsid w:val="00CA7AFD"/>
    <w:rsid w:val="00CB0170"/>
    <w:rsid w:val="00CB032D"/>
    <w:rsid w:val="00CB0453"/>
    <w:rsid w:val="00CB061A"/>
    <w:rsid w:val="00CB07BF"/>
    <w:rsid w:val="00CB1ACF"/>
    <w:rsid w:val="00CB1C8E"/>
    <w:rsid w:val="00CB2447"/>
    <w:rsid w:val="00CB24DA"/>
    <w:rsid w:val="00CB24F1"/>
    <w:rsid w:val="00CB2D45"/>
    <w:rsid w:val="00CB35A0"/>
    <w:rsid w:val="00CB4331"/>
    <w:rsid w:val="00CB5588"/>
    <w:rsid w:val="00CB5D3D"/>
    <w:rsid w:val="00CB5F74"/>
    <w:rsid w:val="00CB7326"/>
    <w:rsid w:val="00CB79D0"/>
    <w:rsid w:val="00CC07D4"/>
    <w:rsid w:val="00CC0B10"/>
    <w:rsid w:val="00CC21FE"/>
    <w:rsid w:val="00CC249F"/>
    <w:rsid w:val="00CC2657"/>
    <w:rsid w:val="00CC26F5"/>
    <w:rsid w:val="00CC309A"/>
    <w:rsid w:val="00CC33C9"/>
    <w:rsid w:val="00CC3649"/>
    <w:rsid w:val="00CC3E3B"/>
    <w:rsid w:val="00CC45BB"/>
    <w:rsid w:val="00CC46A9"/>
    <w:rsid w:val="00CC4C0C"/>
    <w:rsid w:val="00CC4ECE"/>
    <w:rsid w:val="00CC584C"/>
    <w:rsid w:val="00CC670E"/>
    <w:rsid w:val="00CC6974"/>
    <w:rsid w:val="00CC6ECB"/>
    <w:rsid w:val="00CC6FB2"/>
    <w:rsid w:val="00CD194E"/>
    <w:rsid w:val="00CD1A60"/>
    <w:rsid w:val="00CD2332"/>
    <w:rsid w:val="00CD249E"/>
    <w:rsid w:val="00CD2AED"/>
    <w:rsid w:val="00CD2BA1"/>
    <w:rsid w:val="00CD326D"/>
    <w:rsid w:val="00CD3419"/>
    <w:rsid w:val="00CD346C"/>
    <w:rsid w:val="00CD3CFE"/>
    <w:rsid w:val="00CD3D63"/>
    <w:rsid w:val="00CD51BB"/>
    <w:rsid w:val="00CD5439"/>
    <w:rsid w:val="00CD54FE"/>
    <w:rsid w:val="00CD5947"/>
    <w:rsid w:val="00CD59FA"/>
    <w:rsid w:val="00CD617F"/>
    <w:rsid w:val="00CD6517"/>
    <w:rsid w:val="00CD69FA"/>
    <w:rsid w:val="00CD6C99"/>
    <w:rsid w:val="00CD6EC5"/>
    <w:rsid w:val="00CD7417"/>
    <w:rsid w:val="00CD74DD"/>
    <w:rsid w:val="00CD76E6"/>
    <w:rsid w:val="00CE0270"/>
    <w:rsid w:val="00CE02E2"/>
    <w:rsid w:val="00CE0412"/>
    <w:rsid w:val="00CE04CE"/>
    <w:rsid w:val="00CE0B1F"/>
    <w:rsid w:val="00CE1271"/>
    <w:rsid w:val="00CE1470"/>
    <w:rsid w:val="00CE15A1"/>
    <w:rsid w:val="00CE1981"/>
    <w:rsid w:val="00CE2601"/>
    <w:rsid w:val="00CE29A2"/>
    <w:rsid w:val="00CE314C"/>
    <w:rsid w:val="00CE3B51"/>
    <w:rsid w:val="00CE3DEF"/>
    <w:rsid w:val="00CE405C"/>
    <w:rsid w:val="00CE456C"/>
    <w:rsid w:val="00CE491B"/>
    <w:rsid w:val="00CE49BF"/>
    <w:rsid w:val="00CE4AA7"/>
    <w:rsid w:val="00CE54B6"/>
    <w:rsid w:val="00CE558E"/>
    <w:rsid w:val="00CE55D4"/>
    <w:rsid w:val="00CE5FFE"/>
    <w:rsid w:val="00CE679A"/>
    <w:rsid w:val="00CE6978"/>
    <w:rsid w:val="00CE6EA4"/>
    <w:rsid w:val="00CE70B2"/>
    <w:rsid w:val="00CE7C8D"/>
    <w:rsid w:val="00CF0618"/>
    <w:rsid w:val="00CF07E9"/>
    <w:rsid w:val="00CF0AD3"/>
    <w:rsid w:val="00CF0BFE"/>
    <w:rsid w:val="00CF1A5F"/>
    <w:rsid w:val="00CF1C60"/>
    <w:rsid w:val="00CF1EF2"/>
    <w:rsid w:val="00CF2C48"/>
    <w:rsid w:val="00CF38A8"/>
    <w:rsid w:val="00CF39B4"/>
    <w:rsid w:val="00CF43C0"/>
    <w:rsid w:val="00CF464F"/>
    <w:rsid w:val="00CF4CA6"/>
    <w:rsid w:val="00CF521D"/>
    <w:rsid w:val="00CF53D2"/>
    <w:rsid w:val="00CF55B1"/>
    <w:rsid w:val="00CF5B98"/>
    <w:rsid w:val="00CF606B"/>
    <w:rsid w:val="00CF6C3B"/>
    <w:rsid w:val="00CF72D4"/>
    <w:rsid w:val="00CF73A2"/>
    <w:rsid w:val="00CF7A89"/>
    <w:rsid w:val="00D000F5"/>
    <w:rsid w:val="00D0147D"/>
    <w:rsid w:val="00D020CA"/>
    <w:rsid w:val="00D02F99"/>
    <w:rsid w:val="00D0367C"/>
    <w:rsid w:val="00D03B21"/>
    <w:rsid w:val="00D03EF1"/>
    <w:rsid w:val="00D040F9"/>
    <w:rsid w:val="00D043A1"/>
    <w:rsid w:val="00D0490C"/>
    <w:rsid w:val="00D05C80"/>
    <w:rsid w:val="00D065CF"/>
    <w:rsid w:val="00D06BE0"/>
    <w:rsid w:val="00D07276"/>
    <w:rsid w:val="00D0754A"/>
    <w:rsid w:val="00D07971"/>
    <w:rsid w:val="00D10A5B"/>
    <w:rsid w:val="00D10DD8"/>
    <w:rsid w:val="00D1105E"/>
    <w:rsid w:val="00D1135F"/>
    <w:rsid w:val="00D122DB"/>
    <w:rsid w:val="00D123C8"/>
    <w:rsid w:val="00D12B98"/>
    <w:rsid w:val="00D13A1E"/>
    <w:rsid w:val="00D13C1C"/>
    <w:rsid w:val="00D149B0"/>
    <w:rsid w:val="00D150EC"/>
    <w:rsid w:val="00D15446"/>
    <w:rsid w:val="00D159A0"/>
    <w:rsid w:val="00D16E30"/>
    <w:rsid w:val="00D16F5E"/>
    <w:rsid w:val="00D17426"/>
    <w:rsid w:val="00D213A6"/>
    <w:rsid w:val="00D21EF5"/>
    <w:rsid w:val="00D24227"/>
    <w:rsid w:val="00D24E37"/>
    <w:rsid w:val="00D256FE"/>
    <w:rsid w:val="00D257D7"/>
    <w:rsid w:val="00D25B56"/>
    <w:rsid w:val="00D25E2D"/>
    <w:rsid w:val="00D262B1"/>
    <w:rsid w:val="00D268C2"/>
    <w:rsid w:val="00D26B89"/>
    <w:rsid w:val="00D26C23"/>
    <w:rsid w:val="00D30595"/>
    <w:rsid w:val="00D312A3"/>
    <w:rsid w:val="00D31346"/>
    <w:rsid w:val="00D313B7"/>
    <w:rsid w:val="00D31773"/>
    <w:rsid w:val="00D32044"/>
    <w:rsid w:val="00D32B8F"/>
    <w:rsid w:val="00D32B9D"/>
    <w:rsid w:val="00D32BAB"/>
    <w:rsid w:val="00D32EFC"/>
    <w:rsid w:val="00D33100"/>
    <w:rsid w:val="00D332C1"/>
    <w:rsid w:val="00D3359A"/>
    <w:rsid w:val="00D342DD"/>
    <w:rsid w:val="00D34F20"/>
    <w:rsid w:val="00D34F91"/>
    <w:rsid w:val="00D3502C"/>
    <w:rsid w:val="00D359F0"/>
    <w:rsid w:val="00D364AD"/>
    <w:rsid w:val="00D372D9"/>
    <w:rsid w:val="00D37312"/>
    <w:rsid w:val="00D4078B"/>
    <w:rsid w:val="00D40F58"/>
    <w:rsid w:val="00D42805"/>
    <w:rsid w:val="00D42F72"/>
    <w:rsid w:val="00D4376B"/>
    <w:rsid w:val="00D43967"/>
    <w:rsid w:val="00D44953"/>
    <w:rsid w:val="00D44DCC"/>
    <w:rsid w:val="00D44E2B"/>
    <w:rsid w:val="00D45DD7"/>
    <w:rsid w:val="00D45F99"/>
    <w:rsid w:val="00D46D95"/>
    <w:rsid w:val="00D47A63"/>
    <w:rsid w:val="00D47D89"/>
    <w:rsid w:val="00D50814"/>
    <w:rsid w:val="00D50C0C"/>
    <w:rsid w:val="00D51233"/>
    <w:rsid w:val="00D514C7"/>
    <w:rsid w:val="00D52CA6"/>
    <w:rsid w:val="00D530D3"/>
    <w:rsid w:val="00D537F3"/>
    <w:rsid w:val="00D5382C"/>
    <w:rsid w:val="00D5386A"/>
    <w:rsid w:val="00D538AE"/>
    <w:rsid w:val="00D565C2"/>
    <w:rsid w:val="00D5664F"/>
    <w:rsid w:val="00D5697F"/>
    <w:rsid w:val="00D570B7"/>
    <w:rsid w:val="00D57882"/>
    <w:rsid w:val="00D57B92"/>
    <w:rsid w:val="00D57F37"/>
    <w:rsid w:val="00D6036E"/>
    <w:rsid w:val="00D60549"/>
    <w:rsid w:val="00D60931"/>
    <w:rsid w:val="00D60F43"/>
    <w:rsid w:val="00D62BAA"/>
    <w:rsid w:val="00D62F5A"/>
    <w:rsid w:val="00D636CC"/>
    <w:rsid w:val="00D63C97"/>
    <w:rsid w:val="00D63EFB"/>
    <w:rsid w:val="00D6430A"/>
    <w:rsid w:val="00D65204"/>
    <w:rsid w:val="00D6557F"/>
    <w:rsid w:val="00D65BB4"/>
    <w:rsid w:val="00D65E48"/>
    <w:rsid w:val="00D65F2A"/>
    <w:rsid w:val="00D66C5E"/>
    <w:rsid w:val="00D673E7"/>
    <w:rsid w:val="00D67B38"/>
    <w:rsid w:val="00D703F0"/>
    <w:rsid w:val="00D70688"/>
    <w:rsid w:val="00D70F73"/>
    <w:rsid w:val="00D7155C"/>
    <w:rsid w:val="00D71F9C"/>
    <w:rsid w:val="00D72120"/>
    <w:rsid w:val="00D7297B"/>
    <w:rsid w:val="00D734C7"/>
    <w:rsid w:val="00D73F1A"/>
    <w:rsid w:val="00D74FC8"/>
    <w:rsid w:val="00D754EA"/>
    <w:rsid w:val="00D76F79"/>
    <w:rsid w:val="00D779CB"/>
    <w:rsid w:val="00D77B18"/>
    <w:rsid w:val="00D77E6F"/>
    <w:rsid w:val="00D80E4F"/>
    <w:rsid w:val="00D81708"/>
    <w:rsid w:val="00D81ED9"/>
    <w:rsid w:val="00D8201D"/>
    <w:rsid w:val="00D823F3"/>
    <w:rsid w:val="00D82411"/>
    <w:rsid w:val="00D82625"/>
    <w:rsid w:val="00D8269F"/>
    <w:rsid w:val="00D826D6"/>
    <w:rsid w:val="00D84614"/>
    <w:rsid w:val="00D85150"/>
    <w:rsid w:val="00D85238"/>
    <w:rsid w:val="00D8532B"/>
    <w:rsid w:val="00D86BA9"/>
    <w:rsid w:val="00D871B4"/>
    <w:rsid w:val="00D878C2"/>
    <w:rsid w:val="00D87D2A"/>
    <w:rsid w:val="00D9022D"/>
    <w:rsid w:val="00D902B8"/>
    <w:rsid w:val="00D916F3"/>
    <w:rsid w:val="00D91DBD"/>
    <w:rsid w:val="00D922D0"/>
    <w:rsid w:val="00D937E3"/>
    <w:rsid w:val="00D93AF4"/>
    <w:rsid w:val="00D93D5D"/>
    <w:rsid w:val="00D93E3D"/>
    <w:rsid w:val="00D945F8"/>
    <w:rsid w:val="00D949FC"/>
    <w:rsid w:val="00D94D1B"/>
    <w:rsid w:val="00D9562D"/>
    <w:rsid w:val="00D95DD7"/>
    <w:rsid w:val="00D96C6B"/>
    <w:rsid w:val="00D972E2"/>
    <w:rsid w:val="00D975B7"/>
    <w:rsid w:val="00D9794C"/>
    <w:rsid w:val="00DA1002"/>
    <w:rsid w:val="00DA16F4"/>
    <w:rsid w:val="00DA21BD"/>
    <w:rsid w:val="00DA2471"/>
    <w:rsid w:val="00DA2ED3"/>
    <w:rsid w:val="00DA3291"/>
    <w:rsid w:val="00DA34A4"/>
    <w:rsid w:val="00DA381B"/>
    <w:rsid w:val="00DA3CF4"/>
    <w:rsid w:val="00DA449C"/>
    <w:rsid w:val="00DA4673"/>
    <w:rsid w:val="00DA48EC"/>
    <w:rsid w:val="00DA4F35"/>
    <w:rsid w:val="00DA534A"/>
    <w:rsid w:val="00DA6029"/>
    <w:rsid w:val="00DA6419"/>
    <w:rsid w:val="00DA70F5"/>
    <w:rsid w:val="00DA780C"/>
    <w:rsid w:val="00DA782E"/>
    <w:rsid w:val="00DB03DE"/>
    <w:rsid w:val="00DB117D"/>
    <w:rsid w:val="00DB124C"/>
    <w:rsid w:val="00DB23C6"/>
    <w:rsid w:val="00DB2F1E"/>
    <w:rsid w:val="00DB323A"/>
    <w:rsid w:val="00DB3A6B"/>
    <w:rsid w:val="00DB49D7"/>
    <w:rsid w:val="00DB4DBF"/>
    <w:rsid w:val="00DB4DCA"/>
    <w:rsid w:val="00DB5838"/>
    <w:rsid w:val="00DB5ABB"/>
    <w:rsid w:val="00DB666E"/>
    <w:rsid w:val="00DB6E41"/>
    <w:rsid w:val="00DB6EF6"/>
    <w:rsid w:val="00DB7B0D"/>
    <w:rsid w:val="00DB7B0F"/>
    <w:rsid w:val="00DB7BAA"/>
    <w:rsid w:val="00DC0B59"/>
    <w:rsid w:val="00DC0C66"/>
    <w:rsid w:val="00DC0CF4"/>
    <w:rsid w:val="00DC1DA2"/>
    <w:rsid w:val="00DC2602"/>
    <w:rsid w:val="00DC278A"/>
    <w:rsid w:val="00DC414F"/>
    <w:rsid w:val="00DC4180"/>
    <w:rsid w:val="00DC4DD4"/>
    <w:rsid w:val="00DC6754"/>
    <w:rsid w:val="00DC6E52"/>
    <w:rsid w:val="00DC72E5"/>
    <w:rsid w:val="00DC7FD6"/>
    <w:rsid w:val="00DD07B8"/>
    <w:rsid w:val="00DD1539"/>
    <w:rsid w:val="00DD19BC"/>
    <w:rsid w:val="00DD1EF7"/>
    <w:rsid w:val="00DD29B7"/>
    <w:rsid w:val="00DD2E37"/>
    <w:rsid w:val="00DD326B"/>
    <w:rsid w:val="00DD390D"/>
    <w:rsid w:val="00DD3C04"/>
    <w:rsid w:val="00DD44D7"/>
    <w:rsid w:val="00DD4E16"/>
    <w:rsid w:val="00DD506D"/>
    <w:rsid w:val="00DD52EA"/>
    <w:rsid w:val="00DD5770"/>
    <w:rsid w:val="00DD58B1"/>
    <w:rsid w:val="00DD5907"/>
    <w:rsid w:val="00DD5E31"/>
    <w:rsid w:val="00DD6198"/>
    <w:rsid w:val="00DD6AD6"/>
    <w:rsid w:val="00DD6CA6"/>
    <w:rsid w:val="00DD6F18"/>
    <w:rsid w:val="00DD7A0C"/>
    <w:rsid w:val="00DE01FF"/>
    <w:rsid w:val="00DE0800"/>
    <w:rsid w:val="00DE0BA5"/>
    <w:rsid w:val="00DE1623"/>
    <w:rsid w:val="00DE19AF"/>
    <w:rsid w:val="00DE1F9B"/>
    <w:rsid w:val="00DE1FC8"/>
    <w:rsid w:val="00DE23DC"/>
    <w:rsid w:val="00DE36DE"/>
    <w:rsid w:val="00DE3D9B"/>
    <w:rsid w:val="00DE3EBB"/>
    <w:rsid w:val="00DE4BED"/>
    <w:rsid w:val="00DE50EC"/>
    <w:rsid w:val="00DE52D1"/>
    <w:rsid w:val="00DE5387"/>
    <w:rsid w:val="00DE5EA4"/>
    <w:rsid w:val="00DE6144"/>
    <w:rsid w:val="00DE68E1"/>
    <w:rsid w:val="00DE73DD"/>
    <w:rsid w:val="00DE74F3"/>
    <w:rsid w:val="00DE773C"/>
    <w:rsid w:val="00DE7792"/>
    <w:rsid w:val="00DE7C88"/>
    <w:rsid w:val="00DE7DB9"/>
    <w:rsid w:val="00DF0589"/>
    <w:rsid w:val="00DF062F"/>
    <w:rsid w:val="00DF0665"/>
    <w:rsid w:val="00DF0739"/>
    <w:rsid w:val="00DF08CA"/>
    <w:rsid w:val="00DF09C6"/>
    <w:rsid w:val="00DF12D1"/>
    <w:rsid w:val="00DF1FE8"/>
    <w:rsid w:val="00DF2059"/>
    <w:rsid w:val="00DF27A8"/>
    <w:rsid w:val="00DF3035"/>
    <w:rsid w:val="00DF3A23"/>
    <w:rsid w:val="00DF3EA1"/>
    <w:rsid w:val="00DF401A"/>
    <w:rsid w:val="00DF4CDD"/>
    <w:rsid w:val="00DF537A"/>
    <w:rsid w:val="00DF5AA8"/>
    <w:rsid w:val="00DF68EE"/>
    <w:rsid w:val="00DF69D1"/>
    <w:rsid w:val="00DF6A6E"/>
    <w:rsid w:val="00DF6D61"/>
    <w:rsid w:val="00DF7153"/>
    <w:rsid w:val="00DF73E8"/>
    <w:rsid w:val="00DF7698"/>
    <w:rsid w:val="00E0023A"/>
    <w:rsid w:val="00E005E3"/>
    <w:rsid w:val="00E00A15"/>
    <w:rsid w:val="00E00AFF"/>
    <w:rsid w:val="00E01060"/>
    <w:rsid w:val="00E010A7"/>
    <w:rsid w:val="00E01703"/>
    <w:rsid w:val="00E0226A"/>
    <w:rsid w:val="00E024A7"/>
    <w:rsid w:val="00E03AE2"/>
    <w:rsid w:val="00E04ED8"/>
    <w:rsid w:val="00E05490"/>
    <w:rsid w:val="00E057FF"/>
    <w:rsid w:val="00E060F7"/>
    <w:rsid w:val="00E06130"/>
    <w:rsid w:val="00E06724"/>
    <w:rsid w:val="00E06757"/>
    <w:rsid w:val="00E06C5F"/>
    <w:rsid w:val="00E07147"/>
    <w:rsid w:val="00E076E6"/>
    <w:rsid w:val="00E10DA5"/>
    <w:rsid w:val="00E1163A"/>
    <w:rsid w:val="00E1170E"/>
    <w:rsid w:val="00E122A8"/>
    <w:rsid w:val="00E126E6"/>
    <w:rsid w:val="00E12CE7"/>
    <w:rsid w:val="00E14716"/>
    <w:rsid w:val="00E14728"/>
    <w:rsid w:val="00E14A47"/>
    <w:rsid w:val="00E14B94"/>
    <w:rsid w:val="00E152C9"/>
    <w:rsid w:val="00E1563B"/>
    <w:rsid w:val="00E15830"/>
    <w:rsid w:val="00E15F11"/>
    <w:rsid w:val="00E1627D"/>
    <w:rsid w:val="00E165B7"/>
    <w:rsid w:val="00E166C5"/>
    <w:rsid w:val="00E17132"/>
    <w:rsid w:val="00E1737D"/>
    <w:rsid w:val="00E17DF4"/>
    <w:rsid w:val="00E21431"/>
    <w:rsid w:val="00E214F4"/>
    <w:rsid w:val="00E2151E"/>
    <w:rsid w:val="00E21AC8"/>
    <w:rsid w:val="00E21CCA"/>
    <w:rsid w:val="00E21E82"/>
    <w:rsid w:val="00E22041"/>
    <w:rsid w:val="00E2239F"/>
    <w:rsid w:val="00E223F0"/>
    <w:rsid w:val="00E22626"/>
    <w:rsid w:val="00E23214"/>
    <w:rsid w:val="00E237BF"/>
    <w:rsid w:val="00E25ABC"/>
    <w:rsid w:val="00E25E23"/>
    <w:rsid w:val="00E278F4"/>
    <w:rsid w:val="00E27C9C"/>
    <w:rsid w:val="00E3001E"/>
    <w:rsid w:val="00E30298"/>
    <w:rsid w:val="00E30411"/>
    <w:rsid w:val="00E316EF"/>
    <w:rsid w:val="00E31A09"/>
    <w:rsid w:val="00E31B13"/>
    <w:rsid w:val="00E31CCA"/>
    <w:rsid w:val="00E32131"/>
    <w:rsid w:val="00E322EC"/>
    <w:rsid w:val="00E32864"/>
    <w:rsid w:val="00E32B2C"/>
    <w:rsid w:val="00E32C1F"/>
    <w:rsid w:val="00E3306D"/>
    <w:rsid w:val="00E332BE"/>
    <w:rsid w:val="00E34166"/>
    <w:rsid w:val="00E34496"/>
    <w:rsid w:val="00E34C63"/>
    <w:rsid w:val="00E356A5"/>
    <w:rsid w:val="00E356D4"/>
    <w:rsid w:val="00E35A8E"/>
    <w:rsid w:val="00E37244"/>
    <w:rsid w:val="00E378ED"/>
    <w:rsid w:val="00E3790D"/>
    <w:rsid w:val="00E37EDD"/>
    <w:rsid w:val="00E40406"/>
    <w:rsid w:val="00E40C2E"/>
    <w:rsid w:val="00E40EB2"/>
    <w:rsid w:val="00E417D4"/>
    <w:rsid w:val="00E41EDD"/>
    <w:rsid w:val="00E4208C"/>
    <w:rsid w:val="00E437DB"/>
    <w:rsid w:val="00E43CFD"/>
    <w:rsid w:val="00E43E32"/>
    <w:rsid w:val="00E44FB2"/>
    <w:rsid w:val="00E45661"/>
    <w:rsid w:val="00E45811"/>
    <w:rsid w:val="00E46021"/>
    <w:rsid w:val="00E46AD4"/>
    <w:rsid w:val="00E46C0C"/>
    <w:rsid w:val="00E46E7F"/>
    <w:rsid w:val="00E47310"/>
    <w:rsid w:val="00E473E7"/>
    <w:rsid w:val="00E475A3"/>
    <w:rsid w:val="00E47E5D"/>
    <w:rsid w:val="00E503F6"/>
    <w:rsid w:val="00E50BCF"/>
    <w:rsid w:val="00E5275A"/>
    <w:rsid w:val="00E527BD"/>
    <w:rsid w:val="00E52917"/>
    <w:rsid w:val="00E529A3"/>
    <w:rsid w:val="00E542BF"/>
    <w:rsid w:val="00E544A8"/>
    <w:rsid w:val="00E544E1"/>
    <w:rsid w:val="00E552DC"/>
    <w:rsid w:val="00E5599E"/>
    <w:rsid w:val="00E55C57"/>
    <w:rsid w:val="00E55CAE"/>
    <w:rsid w:val="00E5621E"/>
    <w:rsid w:val="00E56D6C"/>
    <w:rsid w:val="00E605B7"/>
    <w:rsid w:val="00E60BC2"/>
    <w:rsid w:val="00E60C7C"/>
    <w:rsid w:val="00E60F79"/>
    <w:rsid w:val="00E6139C"/>
    <w:rsid w:val="00E61484"/>
    <w:rsid w:val="00E61D73"/>
    <w:rsid w:val="00E61DA5"/>
    <w:rsid w:val="00E61FCA"/>
    <w:rsid w:val="00E62126"/>
    <w:rsid w:val="00E62145"/>
    <w:rsid w:val="00E62C0A"/>
    <w:rsid w:val="00E62F59"/>
    <w:rsid w:val="00E633B9"/>
    <w:rsid w:val="00E63FE5"/>
    <w:rsid w:val="00E64562"/>
    <w:rsid w:val="00E64B71"/>
    <w:rsid w:val="00E665B0"/>
    <w:rsid w:val="00E67A6F"/>
    <w:rsid w:val="00E70DF1"/>
    <w:rsid w:val="00E70E6E"/>
    <w:rsid w:val="00E7123D"/>
    <w:rsid w:val="00E717D3"/>
    <w:rsid w:val="00E719B5"/>
    <w:rsid w:val="00E72858"/>
    <w:rsid w:val="00E7313C"/>
    <w:rsid w:val="00E73769"/>
    <w:rsid w:val="00E73B1F"/>
    <w:rsid w:val="00E747DC"/>
    <w:rsid w:val="00E74BB0"/>
    <w:rsid w:val="00E74E47"/>
    <w:rsid w:val="00E74F0D"/>
    <w:rsid w:val="00E74F5E"/>
    <w:rsid w:val="00E75C99"/>
    <w:rsid w:val="00E75E0A"/>
    <w:rsid w:val="00E767A4"/>
    <w:rsid w:val="00E76E23"/>
    <w:rsid w:val="00E77438"/>
    <w:rsid w:val="00E77AD3"/>
    <w:rsid w:val="00E77B15"/>
    <w:rsid w:val="00E803A2"/>
    <w:rsid w:val="00E80643"/>
    <w:rsid w:val="00E806C5"/>
    <w:rsid w:val="00E80CC0"/>
    <w:rsid w:val="00E80DC2"/>
    <w:rsid w:val="00E811AF"/>
    <w:rsid w:val="00E818A8"/>
    <w:rsid w:val="00E81B24"/>
    <w:rsid w:val="00E81F53"/>
    <w:rsid w:val="00E829BB"/>
    <w:rsid w:val="00E82BE9"/>
    <w:rsid w:val="00E831CF"/>
    <w:rsid w:val="00E84190"/>
    <w:rsid w:val="00E8434C"/>
    <w:rsid w:val="00E8438A"/>
    <w:rsid w:val="00E8484E"/>
    <w:rsid w:val="00E849FC"/>
    <w:rsid w:val="00E85563"/>
    <w:rsid w:val="00E85D42"/>
    <w:rsid w:val="00E86004"/>
    <w:rsid w:val="00E8662C"/>
    <w:rsid w:val="00E868C3"/>
    <w:rsid w:val="00E86D7E"/>
    <w:rsid w:val="00E87075"/>
    <w:rsid w:val="00E879FF"/>
    <w:rsid w:val="00E87C72"/>
    <w:rsid w:val="00E87EF0"/>
    <w:rsid w:val="00E9030A"/>
    <w:rsid w:val="00E90C13"/>
    <w:rsid w:val="00E91042"/>
    <w:rsid w:val="00E91566"/>
    <w:rsid w:val="00E9169C"/>
    <w:rsid w:val="00E91727"/>
    <w:rsid w:val="00E917B2"/>
    <w:rsid w:val="00E91A95"/>
    <w:rsid w:val="00E92A06"/>
    <w:rsid w:val="00E930C1"/>
    <w:rsid w:val="00E93279"/>
    <w:rsid w:val="00E93E99"/>
    <w:rsid w:val="00E94207"/>
    <w:rsid w:val="00E946F3"/>
    <w:rsid w:val="00E94834"/>
    <w:rsid w:val="00E94D14"/>
    <w:rsid w:val="00E94DB7"/>
    <w:rsid w:val="00E95526"/>
    <w:rsid w:val="00E9665F"/>
    <w:rsid w:val="00E96811"/>
    <w:rsid w:val="00E9694A"/>
    <w:rsid w:val="00E96A19"/>
    <w:rsid w:val="00E96B4F"/>
    <w:rsid w:val="00E96FAA"/>
    <w:rsid w:val="00E971B3"/>
    <w:rsid w:val="00E973C4"/>
    <w:rsid w:val="00E9755D"/>
    <w:rsid w:val="00E9770B"/>
    <w:rsid w:val="00EA0852"/>
    <w:rsid w:val="00EA09F1"/>
    <w:rsid w:val="00EA19F8"/>
    <w:rsid w:val="00EA1B6E"/>
    <w:rsid w:val="00EA2742"/>
    <w:rsid w:val="00EA36D8"/>
    <w:rsid w:val="00EA3CB0"/>
    <w:rsid w:val="00EA40D6"/>
    <w:rsid w:val="00EA455B"/>
    <w:rsid w:val="00EA4D0C"/>
    <w:rsid w:val="00EA503B"/>
    <w:rsid w:val="00EA540B"/>
    <w:rsid w:val="00EA5868"/>
    <w:rsid w:val="00EA5AD8"/>
    <w:rsid w:val="00EA61C1"/>
    <w:rsid w:val="00EA79D1"/>
    <w:rsid w:val="00EA7B9C"/>
    <w:rsid w:val="00EB306D"/>
    <w:rsid w:val="00EB33F6"/>
    <w:rsid w:val="00EB3C10"/>
    <w:rsid w:val="00EB3D0D"/>
    <w:rsid w:val="00EB4348"/>
    <w:rsid w:val="00EB43E3"/>
    <w:rsid w:val="00EB4A8F"/>
    <w:rsid w:val="00EB52E4"/>
    <w:rsid w:val="00EB5A67"/>
    <w:rsid w:val="00EB5CC1"/>
    <w:rsid w:val="00EB5DCC"/>
    <w:rsid w:val="00EB67DD"/>
    <w:rsid w:val="00EB723D"/>
    <w:rsid w:val="00EB74B9"/>
    <w:rsid w:val="00EB7984"/>
    <w:rsid w:val="00EC02FA"/>
    <w:rsid w:val="00EC1DB8"/>
    <w:rsid w:val="00EC205D"/>
    <w:rsid w:val="00EC23B7"/>
    <w:rsid w:val="00EC2CD5"/>
    <w:rsid w:val="00EC52B8"/>
    <w:rsid w:val="00EC5C6B"/>
    <w:rsid w:val="00EC68F8"/>
    <w:rsid w:val="00EC7902"/>
    <w:rsid w:val="00EC7D69"/>
    <w:rsid w:val="00EC7DA1"/>
    <w:rsid w:val="00EC7F14"/>
    <w:rsid w:val="00EC7F42"/>
    <w:rsid w:val="00ED0186"/>
    <w:rsid w:val="00ED11B0"/>
    <w:rsid w:val="00ED1709"/>
    <w:rsid w:val="00ED182F"/>
    <w:rsid w:val="00ED1A61"/>
    <w:rsid w:val="00ED1DAF"/>
    <w:rsid w:val="00ED27F4"/>
    <w:rsid w:val="00ED2F55"/>
    <w:rsid w:val="00ED3B28"/>
    <w:rsid w:val="00ED3E2C"/>
    <w:rsid w:val="00ED4A2F"/>
    <w:rsid w:val="00ED4AF3"/>
    <w:rsid w:val="00ED4C0B"/>
    <w:rsid w:val="00ED5928"/>
    <w:rsid w:val="00ED5D39"/>
    <w:rsid w:val="00ED75A3"/>
    <w:rsid w:val="00ED765C"/>
    <w:rsid w:val="00ED773D"/>
    <w:rsid w:val="00ED79E9"/>
    <w:rsid w:val="00EE0427"/>
    <w:rsid w:val="00EE0F25"/>
    <w:rsid w:val="00EE1793"/>
    <w:rsid w:val="00EE3445"/>
    <w:rsid w:val="00EE36BF"/>
    <w:rsid w:val="00EE3813"/>
    <w:rsid w:val="00EE3B13"/>
    <w:rsid w:val="00EE3FE5"/>
    <w:rsid w:val="00EE43DF"/>
    <w:rsid w:val="00EE4B21"/>
    <w:rsid w:val="00EE5048"/>
    <w:rsid w:val="00EE576D"/>
    <w:rsid w:val="00EE5B35"/>
    <w:rsid w:val="00EE5F51"/>
    <w:rsid w:val="00EE6CD3"/>
    <w:rsid w:val="00EE7549"/>
    <w:rsid w:val="00EF0A37"/>
    <w:rsid w:val="00EF10CB"/>
    <w:rsid w:val="00EF1793"/>
    <w:rsid w:val="00EF1CD8"/>
    <w:rsid w:val="00EF2070"/>
    <w:rsid w:val="00EF21B0"/>
    <w:rsid w:val="00EF3371"/>
    <w:rsid w:val="00EF37C6"/>
    <w:rsid w:val="00EF37EF"/>
    <w:rsid w:val="00EF3E3E"/>
    <w:rsid w:val="00EF4640"/>
    <w:rsid w:val="00EF4C2F"/>
    <w:rsid w:val="00EF4CC1"/>
    <w:rsid w:val="00EF5E7B"/>
    <w:rsid w:val="00EF6354"/>
    <w:rsid w:val="00EF641C"/>
    <w:rsid w:val="00EF7A77"/>
    <w:rsid w:val="00F006F8"/>
    <w:rsid w:val="00F008E6"/>
    <w:rsid w:val="00F0137F"/>
    <w:rsid w:val="00F013E0"/>
    <w:rsid w:val="00F013EC"/>
    <w:rsid w:val="00F01773"/>
    <w:rsid w:val="00F01B1A"/>
    <w:rsid w:val="00F030C8"/>
    <w:rsid w:val="00F030E3"/>
    <w:rsid w:val="00F03167"/>
    <w:rsid w:val="00F03BC1"/>
    <w:rsid w:val="00F03CA1"/>
    <w:rsid w:val="00F04093"/>
    <w:rsid w:val="00F04904"/>
    <w:rsid w:val="00F05252"/>
    <w:rsid w:val="00F0566F"/>
    <w:rsid w:val="00F05D26"/>
    <w:rsid w:val="00F067AD"/>
    <w:rsid w:val="00F0718F"/>
    <w:rsid w:val="00F10248"/>
    <w:rsid w:val="00F106D4"/>
    <w:rsid w:val="00F10A46"/>
    <w:rsid w:val="00F11DE9"/>
    <w:rsid w:val="00F11E9C"/>
    <w:rsid w:val="00F12312"/>
    <w:rsid w:val="00F12359"/>
    <w:rsid w:val="00F126EC"/>
    <w:rsid w:val="00F12DC1"/>
    <w:rsid w:val="00F14518"/>
    <w:rsid w:val="00F1463F"/>
    <w:rsid w:val="00F14A7C"/>
    <w:rsid w:val="00F14E52"/>
    <w:rsid w:val="00F14F56"/>
    <w:rsid w:val="00F15098"/>
    <w:rsid w:val="00F15483"/>
    <w:rsid w:val="00F15645"/>
    <w:rsid w:val="00F156DC"/>
    <w:rsid w:val="00F15724"/>
    <w:rsid w:val="00F15C6F"/>
    <w:rsid w:val="00F16024"/>
    <w:rsid w:val="00F1608E"/>
    <w:rsid w:val="00F165D9"/>
    <w:rsid w:val="00F16D90"/>
    <w:rsid w:val="00F16EC0"/>
    <w:rsid w:val="00F1724D"/>
    <w:rsid w:val="00F17656"/>
    <w:rsid w:val="00F176D3"/>
    <w:rsid w:val="00F17719"/>
    <w:rsid w:val="00F1783D"/>
    <w:rsid w:val="00F17CFF"/>
    <w:rsid w:val="00F20000"/>
    <w:rsid w:val="00F21080"/>
    <w:rsid w:val="00F2173D"/>
    <w:rsid w:val="00F21B76"/>
    <w:rsid w:val="00F21FBD"/>
    <w:rsid w:val="00F22226"/>
    <w:rsid w:val="00F2291E"/>
    <w:rsid w:val="00F22F7F"/>
    <w:rsid w:val="00F23B11"/>
    <w:rsid w:val="00F23EA8"/>
    <w:rsid w:val="00F23EB6"/>
    <w:rsid w:val="00F23F47"/>
    <w:rsid w:val="00F245B6"/>
    <w:rsid w:val="00F24DA9"/>
    <w:rsid w:val="00F24E16"/>
    <w:rsid w:val="00F257E8"/>
    <w:rsid w:val="00F26465"/>
    <w:rsid w:val="00F27906"/>
    <w:rsid w:val="00F302CB"/>
    <w:rsid w:val="00F30D34"/>
    <w:rsid w:val="00F313C0"/>
    <w:rsid w:val="00F31765"/>
    <w:rsid w:val="00F32A86"/>
    <w:rsid w:val="00F32F89"/>
    <w:rsid w:val="00F33F5C"/>
    <w:rsid w:val="00F348F9"/>
    <w:rsid w:val="00F35C36"/>
    <w:rsid w:val="00F361FE"/>
    <w:rsid w:val="00F36868"/>
    <w:rsid w:val="00F36AE8"/>
    <w:rsid w:val="00F40143"/>
    <w:rsid w:val="00F404F9"/>
    <w:rsid w:val="00F40FDD"/>
    <w:rsid w:val="00F4130B"/>
    <w:rsid w:val="00F42C6C"/>
    <w:rsid w:val="00F43BAB"/>
    <w:rsid w:val="00F43BE5"/>
    <w:rsid w:val="00F43EBF"/>
    <w:rsid w:val="00F446A1"/>
    <w:rsid w:val="00F446B9"/>
    <w:rsid w:val="00F447E3"/>
    <w:rsid w:val="00F447F2"/>
    <w:rsid w:val="00F44F69"/>
    <w:rsid w:val="00F46512"/>
    <w:rsid w:val="00F46AB5"/>
    <w:rsid w:val="00F46D22"/>
    <w:rsid w:val="00F46E5E"/>
    <w:rsid w:val="00F46FB5"/>
    <w:rsid w:val="00F47429"/>
    <w:rsid w:val="00F47EA1"/>
    <w:rsid w:val="00F50800"/>
    <w:rsid w:val="00F50801"/>
    <w:rsid w:val="00F50BA3"/>
    <w:rsid w:val="00F50BAA"/>
    <w:rsid w:val="00F51160"/>
    <w:rsid w:val="00F52193"/>
    <w:rsid w:val="00F531BC"/>
    <w:rsid w:val="00F5328C"/>
    <w:rsid w:val="00F53481"/>
    <w:rsid w:val="00F54EE0"/>
    <w:rsid w:val="00F55029"/>
    <w:rsid w:val="00F55666"/>
    <w:rsid w:val="00F56196"/>
    <w:rsid w:val="00F56202"/>
    <w:rsid w:val="00F56404"/>
    <w:rsid w:val="00F5643F"/>
    <w:rsid w:val="00F5663C"/>
    <w:rsid w:val="00F56ACD"/>
    <w:rsid w:val="00F56B5F"/>
    <w:rsid w:val="00F56E0E"/>
    <w:rsid w:val="00F602FA"/>
    <w:rsid w:val="00F60320"/>
    <w:rsid w:val="00F60657"/>
    <w:rsid w:val="00F608F9"/>
    <w:rsid w:val="00F61C10"/>
    <w:rsid w:val="00F62BC1"/>
    <w:rsid w:val="00F631F1"/>
    <w:rsid w:val="00F6356B"/>
    <w:rsid w:val="00F6371E"/>
    <w:rsid w:val="00F6396A"/>
    <w:rsid w:val="00F65482"/>
    <w:rsid w:val="00F65C61"/>
    <w:rsid w:val="00F65FE2"/>
    <w:rsid w:val="00F6620D"/>
    <w:rsid w:val="00F663BE"/>
    <w:rsid w:val="00F67717"/>
    <w:rsid w:val="00F7000E"/>
    <w:rsid w:val="00F708E3"/>
    <w:rsid w:val="00F70B17"/>
    <w:rsid w:val="00F70F8B"/>
    <w:rsid w:val="00F71562"/>
    <w:rsid w:val="00F71A00"/>
    <w:rsid w:val="00F71CA4"/>
    <w:rsid w:val="00F72002"/>
    <w:rsid w:val="00F731C3"/>
    <w:rsid w:val="00F74286"/>
    <w:rsid w:val="00F74302"/>
    <w:rsid w:val="00F74506"/>
    <w:rsid w:val="00F745EF"/>
    <w:rsid w:val="00F74893"/>
    <w:rsid w:val="00F753D8"/>
    <w:rsid w:val="00F75759"/>
    <w:rsid w:val="00F760F5"/>
    <w:rsid w:val="00F76675"/>
    <w:rsid w:val="00F7712F"/>
    <w:rsid w:val="00F7719F"/>
    <w:rsid w:val="00F774B9"/>
    <w:rsid w:val="00F776BD"/>
    <w:rsid w:val="00F80336"/>
    <w:rsid w:val="00F81617"/>
    <w:rsid w:val="00F81F7C"/>
    <w:rsid w:val="00F820FA"/>
    <w:rsid w:val="00F82280"/>
    <w:rsid w:val="00F82AC9"/>
    <w:rsid w:val="00F82B6C"/>
    <w:rsid w:val="00F831BB"/>
    <w:rsid w:val="00F833D1"/>
    <w:rsid w:val="00F8349D"/>
    <w:rsid w:val="00F83899"/>
    <w:rsid w:val="00F8389A"/>
    <w:rsid w:val="00F840CC"/>
    <w:rsid w:val="00F84555"/>
    <w:rsid w:val="00F84A0A"/>
    <w:rsid w:val="00F84AFE"/>
    <w:rsid w:val="00F84CCC"/>
    <w:rsid w:val="00F85175"/>
    <w:rsid w:val="00F85936"/>
    <w:rsid w:val="00F86499"/>
    <w:rsid w:val="00F864B9"/>
    <w:rsid w:val="00F86841"/>
    <w:rsid w:val="00F86DF6"/>
    <w:rsid w:val="00F878E7"/>
    <w:rsid w:val="00F9044E"/>
    <w:rsid w:val="00F90472"/>
    <w:rsid w:val="00F90986"/>
    <w:rsid w:val="00F90AA3"/>
    <w:rsid w:val="00F90E1C"/>
    <w:rsid w:val="00F91843"/>
    <w:rsid w:val="00F9239E"/>
    <w:rsid w:val="00F92E4D"/>
    <w:rsid w:val="00F92EE6"/>
    <w:rsid w:val="00F930B7"/>
    <w:rsid w:val="00F9353B"/>
    <w:rsid w:val="00F93670"/>
    <w:rsid w:val="00F956F6"/>
    <w:rsid w:val="00F9581F"/>
    <w:rsid w:val="00F959D0"/>
    <w:rsid w:val="00F95B1D"/>
    <w:rsid w:val="00F9719C"/>
    <w:rsid w:val="00F977CC"/>
    <w:rsid w:val="00F97B89"/>
    <w:rsid w:val="00FA073C"/>
    <w:rsid w:val="00FA0E89"/>
    <w:rsid w:val="00FA1646"/>
    <w:rsid w:val="00FA1849"/>
    <w:rsid w:val="00FA1A34"/>
    <w:rsid w:val="00FA1BF7"/>
    <w:rsid w:val="00FA26FF"/>
    <w:rsid w:val="00FA2A9F"/>
    <w:rsid w:val="00FA2DB5"/>
    <w:rsid w:val="00FA353E"/>
    <w:rsid w:val="00FA406A"/>
    <w:rsid w:val="00FA4266"/>
    <w:rsid w:val="00FA4DE4"/>
    <w:rsid w:val="00FA52AF"/>
    <w:rsid w:val="00FA56F0"/>
    <w:rsid w:val="00FA5A6D"/>
    <w:rsid w:val="00FA5B5F"/>
    <w:rsid w:val="00FA5C1C"/>
    <w:rsid w:val="00FA5FBF"/>
    <w:rsid w:val="00FA6F28"/>
    <w:rsid w:val="00FA746B"/>
    <w:rsid w:val="00FA7747"/>
    <w:rsid w:val="00FB000D"/>
    <w:rsid w:val="00FB0311"/>
    <w:rsid w:val="00FB16F7"/>
    <w:rsid w:val="00FB184E"/>
    <w:rsid w:val="00FB1CFA"/>
    <w:rsid w:val="00FB1DB0"/>
    <w:rsid w:val="00FB267B"/>
    <w:rsid w:val="00FB30BD"/>
    <w:rsid w:val="00FB3754"/>
    <w:rsid w:val="00FB4376"/>
    <w:rsid w:val="00FB4749"/>
    <w:rsid w:val="00FB4BFE"/>
    <w:rsid w:val="00FB4C8F"/>
    <w:rsid w:val="00FB56D6"/>
    <w:rsid w:val="00FB5E39"/>
    <w:rsid w:val="00FB5F35"/>
    <w:rsid w:val="00FB7753"/>
    <w:rsid w:val="00FB77F5"/>
    <w:rsid w:val="00FC016B"/>
    <w:rsid w:val="00FC0ECA"/>
    <w:rsid w:val="00FC119F"/>
    <w:rsid w:val="00FC1461"/>
    <w:rsid w:val="00FC1962"/>
    <w:rsid w:val="00FC1DDF"/>
    <w:rsid w:val="00FC1E5D"/>
    <w:rsid w:val="00FC2314"/>
    <w:rsid w:val="00FC2CD2"/>
    <w:rsid w:val="00FC3B01"/>
    <w:rsid w:val="00FC407A"/>
    <w:rsid w:val="00FC47C4"/>
    <w:rsid w:val="00FC5A0B"/>
    <w:rsid w:val="00FC5F97"/>
    <w:rsid w:val="00FC6636"/>
    <w:rsid w:val="00FC69BC"/>
    <w:rsid w:val="00FC6A11"/>
    <w:rsid w:val="00FC6E91"/>
    <w:rsid w:val="00FC6FB9"/>
    <w:rsid w:val="00FC74B6"/>
    <w:rsid w:val="00FC75B5"/>
    <w:rsid w:val="00FC793B"/>
    <w:rsid w:val="00FD0124"/>
    <w:rsid w:val="00FD1123"/>
    <w:rsid w:val="00FD2072"/>
    <w:rsid w:val="00FD2597"/>
    <w:rsid w:val="00FD2F5D"/>
    <w:rsid w:val="00FD3F78"/>
    <w:rsid w:val="00FD4AA6"/>
    <w:rsid w:val="00FD4AD0"/>
    <w:rsid w:val="00FD4BF8"/>
    <w:rsid w:val="00FD4DF5"/>
    <w:rsid w:val="00FD56F7"/>
    <w:rsid w:val="00FD59CC"/>
    <w:rsid w:val="00FD5E2D"/>
    <w:rsid w:val="00FD6A3D"/>
    <w:rsid w:val="00FD6A86"/>
    <w:rsid w:val="00FD7931"/>
    <w:rsid w:val="00FD79E9"/>
    <w:rsid w:val="00FD7EAE"/>
    <w:rsid w:val="00FE0A65"/>
    <w:rsid w:val="00FE0E4D"/>
    <w:rsid w:val="00FE106A"/>
    <w:rsid w:val="00FE1A33"/>
    <w:rsid w:val="00FE2447"/>
    <w:rsid w:val="00FE24BD"/>
    <w:rsid w:val="00FE2915"/>
    <w:rsid w:val="00FE2AA5"/>
    <w:rsid w:val="00FE2AB0"/>
    <w:rsid w:val="00FE2D46"/>
    <w:rsid w:val="00FE2D9B"/>
    <w:rsid w:val="00FE3367"/>
    <w:rsid w:val="00FE464E"/>
    <w:rsid w:val="00FE49EC"/>
    <w:rsid w:val="00FE5215"/>
    <w:rsid w:val="00FE5433"/>
    <w:rsid w:val="00FE690A"/>
    <w:rsid w:val="00FE6917"/>
    <w:rsid w:val="00FE6A26"/>
    <w:rsid w:val="00FE7737"/>
    <w:rsid w:val="00FF0490"/>
    <w:rsid w:val="00FF04BE"/>
    <w:rsid w:val="00FF123A"/>
    <w:rsid w:val="00FF1816"/>
    <w:rsid w:val="00FF1C3D"/>
    <w:rsid w:val="00FF1F34"/>
    <w:rsid w:val="00FF266C"/>
    <w:rsid w:val="00FF368D"/>
    <w:rsid w:val="00FF4C52"/>
    <w:rsid w:val="00FF52AF"/>
    <w:rsid w:val="00FF5D3D"/>
    <w:rsid w:val="00FF5ECA"/>
    <w:rsid w:val="00FF66B6"/>
    <w:rsid w:val="00FF689F"/>
    <w:rsid w:val="00FF6A1C"/>
    <w:rsid w:val="00FF7059"/>
    <w:rsid w:val="00FF77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F73E3"/>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5F3E95"/>
    <w:rPr>
      <w:b/>
      <w:bCs/>
    </w:rPr>
  </w:style>
  <w:style w:type="paragraph" w:styleId="BalloonText">
    <w:name w:val="Balloon Text"/>
    <w:basedOn w:val="Normal"/>
    <w:link w:val="BalloonTextChar"/>
    <w:rsid w:val="00323A33"/>
    <w:rPr>
      <w:rFonts w:ascii="Tahoma" w:hAnsi="Tahoma" w:cs="Tahoma"/>
      <w:sz w:val="16"/>
      <w:szCs w:val="16"/>
    </w:rPr>
  </w:style>
  <w:style w:type="character" w:customStyle="1" w:styleId="BalloonTextChar">
    <w:name w:val="Balloon Text Char"/>
    <w:link w:val="BalloonText"/>
    <w:rsid w:val="00323A33"/>
    <w:rPr>
      <w:rFonts w:ascii="Tahoma" w:hAnsi="Tahoma" w:cs="Tahoma"/>
      <w:sz w:val="16"/>
      <w:szCs w:val="16"/>
    </w:rPr>
  </w:style>
  <w:style w:type="character" w:customStyle="1" w:styleId="st1">
    <w:name w:val="st1"/>
    <w:rsid w:val="00196DD4"/>
  </w:style>
  <w:style w:type="paragraph" w:styleId="Revision">
    <w:name w:val="Revision"/>
    <w:hidden/>
    <w:uiPriority w:val="99"/>
    <w:semiHidden/>
    <w:rsid w:val="0017668C"/>
    <w:rPr>
      <w:sz w:val="24"/>
      <w:szCs w:val="24"/>
    </w:rPr>
  </w:style>
  <w:style w:type="character" w:styleId="Hyperlink">
    <w:name w:val="Hyperlink"/>
    <w:basedOn w:val="DefaultParagraphFont"/>
    <w:rsid w:val="001B0AB2"/>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0F73E3"/>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uiPriority w:val="22"/>
    <w:qFormat/>
    <w:rsid w:val="005F3E95"/>
    <w:rPr>
      <w:b/>
      <w:bCs/>
    </w:rPr>
  </w:style>
  <w:style w:type="paragraph" w:styleId="BalloonText">
    <w:name w:val="Balloon Text"/>
    <w:basedOn w:val="Normal"/>
    <w:link w:val="BalloonTextChar"/>
    <w:rsid w:val="00323A33"/>
    <w:rPr>
      <w:rFonts w:ascii="Tahoma" w:hAnsi="Tahoma" w:cs="Tahoma"/>
      <w:sz w:val="16"/>
      <w:szCs w:val="16"/>
    </w:rPr>
  </w:style>
  <w:style w:type="character" w:customStyle="1" w:styleId="BalloonTextChar">
    <w:name w:val="Balloon Text Char"/>
    <w:link w:val="BalloonText"/>
    <w:rsid w:val="00323A33"/>
    <w:rPr>
      <w:rFonts w:ascii="Tahoma" w:hAnsi="Tahoma" w:cs="Tahoma"/>
      <w:sz w:val="16"/>
      <w:szCs w:val="16"/>
    </w:rPr>
  </w:style>
  <w:style w:type="character" w:customStyle="1" w:styleId="st1">
    <w:name w:val="st1"/>
    <w:rsid w:val="00196DD4"/>
  </w:style>
  <w:style w:type="paragraph" w:styleId="Revision">
    <w:name w:val="Revision"/>
    <w:hidden/>
    <w:uiPriority w:val="99"/>
    <w:semiHidden/>
    <w:rsid w:val="0017668C"/>
    <w:rPr>
      <w:sz w:val="24"/>
      <w:szCs w:val="24"/>
    </w:rPr>
  </w:style>
  <w:style w:type="character" w:styleId="Hyperlink">
    <w:name w:val="Hyperlink"/>
    <w:basedOn w:val="DefaultParagraphFont"/>
    <w:rsid w:val="001B0AB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1500930">
      <w:bodyDiv w:val="1"/>
      <w:marLeft w:val="0"/>
      <w:marRight w:val="0"/>
      <w:marTop w:val="0"/>
      <w:marBottom w:val="0"/>
      <w:divBdr>
        <w:top w:val="none" w:sz="0" w:space="0" w:color="auto"/>
        <w:left w:val="none" w:sz="0" w:space="0" w:color="auto"/>
        <w:bottom w:val="none" w:sz="0" w:space="0" w:color="auto"/>
        <w:right w:val="none" w:sz="0" w:space="0" w:color="auto"/>
      </w:divBdr>
      <w:divsChild>
        <w:div w:id="81921354">
          <w:marLeft w:val="150"/>
          <w:marRight w:val="150"/>
          <w:marTop w:val="150"/>
          <w:marBottom w:val="150"/>
          <w:divBdr>
            <w:top w:val="none" w:sz="0" w:space="0" w:color="auto"/>
            <w:left w:val="none" w:sz="0" w:space="0" w:color="auto"/>
            <w:bottom w:val="none" w:sz="0" w:space="0" w:color="auto"/>
            <w:right w:val="none" w:sz="0" w:space="0" w:color="auto"/>
          </w:divBdr>
        </w:div>
      </w:divsChild>
    </w:div>
    <w:div w:id="1407924332">
      <w:bodyDiv w:val="1"/>
      <w:marLeft w:val="0"/>
      <w:marRight w:val="0"/>
      <w:marTop w:val="0"/>
      <w:marBottom w:val="0"/>
      <w:divBdr>
        <w:top w:val="none" w:sz="0" w:space="0" w:color="auto"/>
        <w:left w:val="none" w:sz="0" w:space="0" w:color="auto"/>
        <w:bottom w:val="none" w:sz="0" w:space="0" w:color="auto"/>
        <w:right w:val="none" w:sz="0" w:space="0" w:color="auto"/>
      </w:divBdr>
      <w:divsChild>
        <w:div w:id="705521962">
          <w:marLeft w:val="150"/>
          <w:marRight w:val="150"/>
          <w:marTop w:val="150"/>
          <w:marBottom w:val="150"/>
          <w:divBdr>
            <w:top w:val="none" w:sz="0" w:space="0" w:color="auto"/>
            <w:left w:val="none" w:sz="0" w:space="0" w:color="auto"/>
            <w:bottom w:val="none" w:sz="0" w:space="0" w:color="auto"/>
            <w:right w:val="none" w:sz="0" w:space="0" w:color="auto"/>
          </w:divBdr>
          <w:divsChild>
            <w:div w:id="12685826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6.jpeg"/><Relationship Id="rId42" Type="http://schemas.openxmlformats.org/officeDocument/2006/relationships/image" Target="media/image37.jpeg"/><Relationship Id="rId63" Type="http://schemas.openxmlformats.org/officeDocument/2006/relationships/image" Target="media/image53.jpe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107" Type="http://schemas.openxmlformats.org/officeDocument/2006/relationships/image" Target="media/image96.pn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hyperlink" Target="http://www.google.com/imgres?um=1&amp;hl=en&amp;biw=1306&amp;bih=597&amp;tbm=isch&amp;tbnid=8XImekHTyjtd4M:&amp;imgrefurl=http://etc.usf.edu/clipart/38600/38600/triwent7_38600.htm&amp;docid=NPhuOxgxd400fM&amp;imgurl=http://etc.usf.edu/clipart/38600/38600/Triwent7_38600_lg.gif&amp;w=700&amp;h=366&amp;ei=be8BT4yKAuLu0gGQh6iXAg&amp;zoom=1" TargetMode="External"/><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image" Target="media/image170.png"/><Relationship Id="rId186" Type="http://schemas.openxmlformats.org/officeDocument/2006/relationships/image" Target="media/image175.png"/><Relationship Id="rId211" Type="http://schemas.openxmlformats.org/officeDocument/2006/relationships/image" Target="media/image200.png"/><Relationship Id="rId22" Type="http://schemas.openxmlformats.org/officeDocument/2006/relationships/image" Target="media/image17.png"/><Relationship Id="rId27" Type="http://schemas.openxmlformats.org/officeDocument/2006/relationships/image" Target="media/image22.jpe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hyperlink" Target="http://www.google.com/imgres?um=1&amp;hl=en&amp;biw=1306&amp;bih=597&amp;tbm=isch&amp;tbnid=TTyPwFTn8j9lJM:&amp;imgrefurl=http://www.proprofs.com/flashcards/story.php?title=geometry-flashcards_6&amp;docid=iHLZXx4cg0_NfM&amp;imgurl=http://www.proprofs.com/flashcards/upload/a3979269.jpg&amp;w=525&amp;h=465&amp;ei=lu8BT4-eKNTTgQf1gJm1Ag&amp;zoom=1" TargetMode="External"/><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92" Type="http://schemas.openxmlformats.org/officeDocument/2006/relationships/image" Target="media/image181.png"/><Relationship Id="rId197" Type="http://schemas.openxmlformats.org/officeDocument/2006/relationships/image" Target="media/image186.png"/><Relationship Id="rId206" Type="http://schemas.openxmlformats.org/officeDocument/2006/relationships/image" Target="media/image195.png"/><Relationship Id="rId201" Type="http://schemas.openxmlformats.org/officeDocument/2006/relationships/image" Target="media/image19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jpeg"/><Relationship Id="rId59" Type="http://schemas.openxmlformats.org/officeDocument/2006/relationships/image" Target="media/image51.jpe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hyperlink" Target="http://www.google.com/imgres?um=1&amp;hl=en&amp;sa=N&amp;biw=1306&amp;bih=597&amp;tbm=isch&amp;tbnid=WbzQkf4HnLfqnM:&amp;imgrefurl=http://en.wikipedia.org/wiki/Right_triangle&amp;docid=FH8MUTlx2ED4HM&amp;imgurl=http://upload.wikimedia.org/wikipedia/commons/thumb/6/6f/Rtriangle.svg/220px-Rtriangle.svg.png&amp;w=220&amp;h=187&amp;ei=R-8BT_fWHon-ggeP2biMDg&amp;zoom=1" TargetMode="External"/><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image" Target="media/image171.png"/><Relationship Id="rId18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1.png"/><Relationship Id="rId23" Type="http://schemas.openxmlformats.org/officeDocument/2006/relationships/image" Target="media/image18.jpe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9.jpeg"/><Relationship Id="rId60" Type="http://schemas.openxmlformats.org/officeDocument/2006/relationships/hyperlink" Target="http://www.google.com/imgres?um=1&amp;hl=en&amp;biw=1306&amp;bih=597&amp;tbm=isch&amp;tbnid=IWscTQ2cEosjMM:&amp;imgrefurl=http://en.wiktionary.org/wiki/obtuse_triangle&amp;docid=GbcpkzQJmR6cMM&amp;imgurl=http://upload.wikimedia.org/wikipedia/commons/thumb/0/05/Triangle.Obtuse.svg/220px-Triangle.Obtuse.svg.png&amp;w=220&amp;h=220&amp;ei=be8BT4yKAuLu0gGQh6iXAg&amp;zoom=1" TargetMode="External"/><Relationship Id="rId65" Type="http://schemas.openxmlformats.org/officeDocument/2006/relationships/image" Target="media/image54.jpe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172" Type="http://schemas.openxmlformats.org/officeDocument/2006/relationships/image" Target="media/image161.png"/><Relationship Id="rId193" Type="http://schemas.openxmlformats.org/officeDocument/2006/relationships/image" Target="media/image182.png"/><Relationship Id="rId202" Type="http://schemas.openxmlformats.org/officeDocument/2006/relationships/image" Target="media/image191.png"/><Relationship Id="rId207" Type="http://schemas.openxmlformats.org/officeDocument/2006/relationships/image" Target="media/image196.pn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4.jpeg"/><Relationship Id="rId109" Type="http://schemas.openxmlformats.org/officeDocument/2006/relationships/image" Target="media/image98.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49.jpe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image" Target="media/image151.png"/><Relationship Id="rId183" Type="http://schemas.openxmlformats.org/officeDocument/2006/relationships/image" Target="media/image172.png"/><Relationship Id="rId213" Type="http://schemas.openxmlformats.org/officeDocument/2006/relationships/image" Target="media/image202.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jpe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2.jpe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image" Target="media/image192.png"/><Relationship Id="rId208" Type="http://schemas.openxmlformats.org/officeDocument/2006/relationships/image" Target="media/image197.pn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hyperlink" Target="http://www.google.com/imgres?um=1&amp;hl=en&amp;sa=N&amp;biw=1306&amp;bih=597&amp;tbm=isch&amp;tbnid=55gV3Pca3MzYkM:&amp;imgrefurl=http://www.dpchallenge.com/image.php?IMAGE_ID=174560&amp;docid=Ibmz00GCNKnmQM&amp;imgurl=http://images.dpchallenge.com/images_challenge/0-999/338/800/Copyrighted_Image_Reuse_Prohibited_174560.jpg&amp;w=640&amp;h=481&amp;ei=R-8BT_fWHon-ggeP2biMDg&amp;zoom=1" TargetMode="External"/><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microsoft.com/office/2007/relationships/stylesWithEffects" Target="stylesWithEffects.xml"/><Relationship Id="rId214" Type="http://schemas.openxmlformats.org/officeDocument/2006/relationships/fontTable" Target="fontTable.xml"/><Relationship Id="rId25" Type="http://schemas.openxmlformats.org/officeDocument/2006/relationships/image" Target="media/image20.png"/><Relationship Id="rId46" Type="http://schemas.openxmlformats.org/officeDocument/2006/relationships/image" Target="media/image41.jpe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hyperlink" Target="http://www.google.com/imgres?um=1&amp;hl=en&amp;biw=1306&amp;bih=597&amp;tbm=isch&amp;tbnid=ug_yq0XOXpZS_M:&amp;imgrefurl=http://etc.usf.edu/clipart/38600/38602/triwent9_38602.htm&amp;docid=HQDGs_fV23D2FM&amp;imgurl=http://etc.usf.edu/clipart/38600/38602/Triwent9_38602_lg.gif&amp;w=700&amp;h=769&amp;ei=lu8BT4-eKNTTgQf1gJm1Ag&amp;zoom=1" TargetMode="External"/><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0.jpe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5.jpe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theme" Target="theme/theme1.xml"/><Relationship Id="rId26" Type="http://schemas.openxmlformats.org/officeDocument/2006/relationships/image" Target="media/image21.png"/><Relationship Id="rId47" Type="http://schemas.openxmlformats.org/officeDocument/2006/relationships/image" Target="media/image42.jpe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44DF33-6D00-4466-A310-7583B9429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TotalTime>
  <Pages>56</Pages>
  <Words>2618</Words>
  <Characters>14927</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ECOT</Company>
  <LinksUpToDate>false</LinksUpToDate>
  <CharactersWithSpaces>17510</CharactersWithSpaces>
  <SharedDoc>false</SharedDoc>
  <HLinks>
    <vt:vector size="36" baseType="variant">
      <vt:variant>
        <vt:i4>4456505</vt:i4>
      </vt:variant>
      <vt:variant>
        <vt:i4>6538</vt:i4>
      </vt:variant>
      <vt:variant>
        <vt:i4>1077</vt:i4>
      </vt:variant>
      <vt:variant>
        <vt:i4>4</vt:i4>
      </vt:variant>
      <vt:variant>
        <vt:lpwstr>http://www.google.com/imgres?um=1&amp;hl=en&amp;sa=N&amp;biw=1306&amp;bih=597&amp;tbm=isch&amp;tbnid=WbzQkf4HnLfqnM:&amp;imgrefurl=http://en.wikipedia.org/wiki/Right_triangle&amp;docid=FH8MUTlx2ED4HM&amp;imgurl=http://upload.wikimedia.org/wikipedia/commons/thumb/6/6f/Rtriangle.svg/220px-Rtriangle.svg.png&amp;w=220&amp;h=187&amp;ei=R-8BT_fWHon-ggeP2biMDg&amp;zoom=1</vt:lpwstr>
      </vt:variant>
      <vt:variant>
        <vt:lpwstr/>
      </vt:variant>
      <vt:variant>
        <vt:i4>1835101</vt:i4>
      </vt:variant>
      <vt:variant>
        <vt:i4>6705</vt:i4>
      </vt:variant>
      <vt:variant>
        <vt:i4>1078</vt:i4>
      </vt:variant>
      <vt:variant>
        <vt:i4>4</vt:i4>
      </vt:variant>
      <vt:variant>
        <vt:lpwstr>http://www.google.com/imgres?um=1&amp;hl=en&amp;sa=N&amp;biw=1306&amp;bih=597&amp;tbm=isch&amp;tbnid=55gV3Pca3MzYkM:&amp;imgrefurl=http://www.dpchallenge.com/image.php%3FIMAGE_ID%3D174560&amp;docid=Ibmz00GCNKnmQM&amp;imgurl=http://images.dpchallenge.com/images_challenge/0-999/338/800/Copyrighted_Image_Reuse_Prohibited_174560.jpg&amp;w=640&amp;h=481&amp;ei=R-8BT_fWHon-ggeP2biMDg&amp;zoom=1</vt:lpwstr>
      </vt:variant>
      <vt:variant>
        <vt:lpwstr/>
      </vt:variant>
      <vt:variant>
        <vt:i4>5701757</vt:i4>
      </vt:variant>
      <vt:variant>
        <vt:i4>6932</vt:i4>
      </vt:variant>
      <vt:variant>
        <vt:i4>1079</vt:i4>
      </vt:variant>
      <vt:variant>
        <vt:i4>4</vt:i4>
      </vt:variant>
      <vt:variant>
        <vt:lpwstr>http://www.google.com/imgres?um=1&amp;hl=en&amp;biw=1306&amp;bih=597&amp;tbm=isch&amp;tbnid=8XImekHTyjtd4M:&amp;imgrefurl=http://etc.usf.edu/clipart/38600/38600/triwent7_38600.htm&amp;docid=NPhuOxgxd400fM&amp;imgurl=http://etc.usf.edu/clipart/38600/38600/Triwent7_38600_lg.gif&amp;w=700&amp;h=366&amp;ei=be8BT4yKAuLu0gGQh6iXAg&amp;zoom=1</vt:lpwstr>
      </vt:variant>
      <vt:variant>
        <vt:lpwstr/>
      </vt:variant>
      <vt:variant>
        <vt:i4>2687003</vt:i4>
      </vt:variant>
      <vt:variant>
        <vt:i4>7092</vt:i4>
      </vt:variant>
      <vt:variant>
        <vt:i4>1080</vt:i4>
      </vt:variant>
      <vt:variant>
        <vt:i4>4</vt:i4>
      </vt:variant>
      <vt:variant>
        <vt:lpwstr>http://www.google.com/imgres?um=1&amp;hl=en&amp;biw=1306&amp;bih=597&amp;tbm=isch&amp;tbnid=IWscTQ2cEosjMM:&amp;imgrefurl=http://en.wiktionary.org/wiki/obtuse_triangle&amp;docid=GbcpkzQJmR6cMM&amp;imgurl=http://upload.wikimedia.org/wikipedia/commons/thumb/0/05/Triangle.Obtuse.svg/220px-Triangle.Obtuse.svg.png&amp;w=220&amp;h=220&amp;ei=be8BT4yKAuLu0gGQh6iXAg&amp;zoom=1</vt:lpwstr>
      </vt:variant>
      <vt:variant>
        <vt:lpwstr/>
      </vt:variant>
      <vt:variant>
        <vt:i4>2752627</vt:i4>
      </vt:variant>
      <vt:variant>
        <vt:i4>7323</vt:i4>
      </vt:variant>
      <vt:variant>
        <vt:i4>1082</vt:i4>
      </vt:variant>
      <vt:variant>
        <vt:i4>4</vt:i4>
      </vt:variant>
      <vt:variant>
        <vt:lpwstr>http://www.google.com/imgres?um=1&amp;hl=en&amp;biw=1306&amp;bih=597&amp;tbm=isch&amp;tbnid=ug_yq0XOXpZS_M:&amp;imgrefurl=http://etc.usf.edu/clipart/38600/38602/triwent9_38602.htm&amp;docid=HQDGs_fV23D2FM&amp;imgurl=http://etc.usf.edu/clipart/38600/38602/Triwent9_38602_lg.gif&amp;w=700&amp;h=769&amp;ei=lu8BT4-eKNTTgQf1gJm1Ag&amp;zoom=1</vt:lpwstr>
      </vt:variant>
      <vt:variant>
        <vt:lpwstr/>
      </vt:variant>
      <vt:variant>
        <vt:i4>4849681</vt:i4>
      </vt:variant>
      <vt:variant>
        <vt:i4>7482</vt:i4>
      </vt:variant>
      <vt:variant>
        <vt:i4>1081</vt:i4>
      </vt:variant>
      <vt:variant>
        <vt:i4>4</vt:i4>
      </vt:variant>
      <vt:variant>
        <vt:lpwstr>http://www.google.com/imgres?um=1&amp;hl=en&amp;biw=1306&amp;bih=597&amp;tbm=isch&amp;tbnid=TTyPwFTn8j9lJM:&amp;imgrefurl=http://www.proprofs.com/flashcards/story.php%3Ftitle%3Dgeometry-flashcards_6&amp;docid=iHLZXx4cg0_NfM&amp;imgurl=http://www.proprofs.com/flashcards/upload/a3979269.jpg&amp;w=525&amp;h=465&amp;ei=lu8BT4-eKNTTgQf1gJm1Ag&amp;zoom=1</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Rachel E. Phillips</dc:creator>
  <dc:description>Synced by Syncdocs _x000d_
original Google Docs author nfgallimore</dc:description>
  <cp:lastModifiedBy>Nick</cp:lastModifiedBy>
  <cp:revision>26</cp:revision>
  <dcterms:created xsi:type="dcterms:W3CDTF">2012-01-02T18:49:00Z</dcterms:created>
  <dcterms:modified xsi:type="dcterms:W3CDTF">2012-01-05T18:26:00Z</dcterms:modified>
</cp:coreProperties>
</file>